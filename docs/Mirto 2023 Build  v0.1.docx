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2ECC" w14:textId="5DA53337" w:rsidR="0069362C" w:rsidRDefault="006052D4" w:rsidP="00B77FDC">
      <w:pPr>
        <w:jc w:val="center"/>
        <w:rPr>
          <w:sz w:val="36"/>
        </w:rPr>
      </w:pPr>
      <w:proofErr w:type="spellStart"/>
      <w:r>
        <w:rPr>
          <w:sz w:val="36"/>
        </w:rPr>
        <w:t>Mirto</w:t>
      </w:r>
      <w:proofErr w:type="spellEnd"/>
      <w:r>
        <w:rPr>
          <w:sz w:val="36"/>
        </w:rPr>
        <w:t xml:space="preserve"> 20</w:t>
      </w:r>
      <w:r w:rsidR="00067B26">
        <w:rPr>
          <w:sz w:val="36"/>
        </w:rPr>
        <w:t>2</w:t>
      </w:r>
      <w:r w:rsidR="00EC6292">
        <w:rPr>
          <w:sz w:val="36"/>
        </w:rPr>
        <w:t>3</w:t>
      </w:r>
      <w:r w:rsidR="00B77FDC" w:rsidRPr="00B77FDC">
        <w:rPr>
          <w:sz w:val="36"/>
        </w:rPr>
        <w:t xml:space="preserve"> Build Information</w:t>
      </w:r>
    </w:p>
    <w:p w14:paraId="67840B9E" w14:textId="77777777" w:rsidR="00384CAC" w:rsidRDefault="00384CAC" w:rsidP="00384CAC">
      <w:pPr>
        <w:spacing w:after="0"/>
        <w:jc w:val="center"/>
      </w:pPr>
      <w:r w:rsidRPr="00384CAC">
        <w:t xml:space="preserve">This document describes the CS (Raspberry Pi/Teensy) and Arduino variants of the </w:t>
      </w:r>
      <w:proofErr w:type="spellStart"/>
      <w:r w:rsidRPr="00384CAC">
        <w:t>Mirto</w:t>
      </w:r>
      <w:proofErr w:type="spellEnd"/>
      <w:r w:rsidRPr="00384CAC">
        <w:t xml:space="preserve"> robot.</w:t>
      </w:r>
    </w:p>
    <w:p w14:paraId="4FBE9F7D" w14:textId="77777777" w:rsidR="00A268F2" w:rsidRPr="00384CAC" w:rsidRDefault="00A268F2" w:rsidP="00384CAC">
      <w:pPr>
        <w:spacing w:after="0"/>
        <w:jc w:val="center"/>
      </w:pPr>
      <w:r>
        <w:t>Either robot can be built with or without bump or IR sensors.</w:t>
      </w:r>
    </w:p>
    <w:p w14:paraId="5EF9583F" w14:textId="77777777" w:rsidR="00384CAC" w:rsidRDefault="00384CAC" w:rsidP="00F14EAF">
      <w:pPr>
        <w:spacing w:after="0"/>
        <w:jc w:val="center"/>
      </w:pPr>
    </w:p>
    <w:p w14:paraId="1EBB60ED" w14:textId="209B2D6F" w:rsidR="00AE5380" w:rsidRDefault="00AE5380" w:rsidP="00F14EAF">
      <w:pPr>
        <w:spacing w:after="0"/>
        <w:jc w:val="center"/>
        <w:rPr>
          <w:sz w:val="20"/>
        </w:rPr>
      </w:pPr>
      <w:r>
        <w:t xml:space="preserve">Document </w:t>
      </w:r>
      <w:r w:rsidR="00F14EAF" w:rsidRPr="00F14EAF">
        <w:t>V</w:t>
      </w:r>
      <w:r>
        <w:t xml:space="preserve">ersion </w:t>
      </w:r>
      <w:r w:rsidR="00EC6292">
        <w:t>0.</w:t>
      </w:r>
      <w:r w:rsidR="0066279A">
        <w:t>1</w:t>
      </w:r>
      <w:r w:rsidR="006052D4">
        <w:t xml:space="preserve"> (draft)</w:t>
      </w:r>
    </w:p>
    <w:p w14:paraId="15821720" w14:textId="5B9AA955" w:rsidR="00F14EAF" w:rsidRDefault="00F14EAF" w:rsidP="00F14EAF">
      <w:pPr>
        <w:spacing w:after="0"/>
        <w:jc w:val="center"/>
        <w:rPr>
          <w:sz w:val="20"/>
        </w:rPr>
      </w:pPr>
      <w:r w:rsidRPr="00F14EAF">
        <w:rPr>
          <w:sz w:val="20"/>
        </w:rPr>
        <w:t xml:space="preserve">Last </w:t>
      </w:r>
      <w:r w:rsidRPr="00140FF2">
        <w:rPr>
          <w:sz w:val="20"/>
          <w:szCs w:val="20"/>
        </w:rPr>
        <w:t xml:space="preserve">updated </w:t>
      </w:r>
      <w:r w:rsidR="00EC6292">
        <w:rPr>
          <w:sz w:val="20"/>
          <w:szCs w:val="20"/>
        </w:rPr>
        <w:t>April 30</w:t>
      </w:r>
      <w:proofErr w:type="gramStart"/>
      <w:r w:rsidR="00EC6292">
        <w:rPr>
          <w:sz w:val="20"/>
          <w:szCs w:val="20"/>
        </w:rPr>
        <w:t xml:space="preserve"> 2023</w:t>
      </w:r>
      <w:proofErr w:type="gramEnd"/>
      <w:r w:rsidR="00EC6292">
        <w:rPr>
          <w:sz w:val="20"/>
          <w:szCs w:val="20"/>
        </w:rPr>
        <w:t xml:space="preserve"> </w:t>
      </w:r>
      <w:r w:rsidRPr="00F14EAF">
        <w:rPr>
          <w:sz w:val="20"/>
        </w:rPr>
        <w:t>by Michael Margolis</w:t>
      </w:r>
    </w:p>
    <w:p w14:paraId="3ABDF4DA" w14:textId="77777777" w:rsidR="00384CAC" w:rsidRDefault="00384CAC" w:rsidP="00F14EAF">
      <w:pPr>
        <w:spacing w:after="0"/>
        <w:jc w:val="center"/>
        <w:rPr>
          <w:sz w:val="20"/>
        </w:rPr>
      </w:pPr>
    </w:p>
    <w:p w14:paraId="24671AF3" w14:textId="77777777" w:rsidR="00131968" w:rsidRDefault="000552A0"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64CB5C79" wp14:editId="574BF085">
                <wp:simplePos x="0" y="0"/>
                <wp:positionH relativeFrom="column">
                  <wp:posOffset>2339975</wp:posOffset>
                </wp:positionH>
                <wp:positionV relativeFrom="paragraph">
                  <wp:posOffset>6465570</wp:posOffset>
                </wp:positionV>
                <wp:extent cx="15525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467" y="20057"/>
                    <wp:lineTo x="21467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7DB27F" w14:textId="1C477ED0" w:rsidR="00D242C1" w:rsidRPr="00725160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2: Arduino </w:t>
                            </w:r>
                            <w:proofErr w:type="spellStart"/>
                            <w:r w:rsidR="00EC6292">
                              <w:t>WiFi</w:t>
                            </w:r>
                            <w:proofErr w:type="spellEnd"/>
                            <w:r w:rsidR="00EC6292">
                              <w:t xml:space="preserve">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B5C7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4.25pt;margin-top:509.1pt;width:122.25pt;height:.05pt;z-index:25161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" stroked="f">
                <v:textbox style="mso-fit-shape-to-text:t" inset="0,0,0,0">
                  <w:txbxContent>
                    <w:p w14:paraId="667DB27F" w14:textId="1C477ED0" w:rsidR="00D242C1" w:rsidRPr="00725160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2: Arduino </w:t>
                      </w:r>
                      <w:proofErr w:type="spellStart"/>
                      <w:r w:rsidR="00EC6292">
                        <w:t>WiFi</w:t>
                      </w:r>
                      <w:proofErr w:type="spellEnd"/>
                      <w:r w:rsidR="00EC6292">
                        <w:t xml:space="preserve"> R2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7C154D" wp14:editId="4DFC352C">
                <wp:simplePos x="0" y="0"/>
                <wp:positionH relativeFrom="column">
                  <wp:posOffset>2165350</wp:posOffset>
                </wp:positionH>
                <wp:positionV relativeFrom="paragraph">
                  <wp:posOffset>2681605</wp:posOffset>
                </wp:positionV>
                <wp:extent cx="21431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BFD405" w14:textId="77777777" w:rsidR="00D242C1" w:rsidRPr="006314A4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1: CS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with bump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7C154D" id="Text Box 12" o:spid="_x0000_s1027" type="#_x0000_t202" style="position:absolute;margin-left:170.5pt;margin-top:211.15pt;width:168.7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" stroked="f">
                <v:textbox style="mso-fit-shape-to-text:t" inset="0,0,0,0">
                  <w:txbxContent>
                    <w:p w14:paraId="48BFD405" w14:textId="77777777" w:rsidR="00D242C1" w:rsidRPr="006314A4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1: CS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with bump and IR sensors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C23D5">
        <w:rPr>
          <w:noProof/>
        </w:rPr>
        <w:drawing>
          <wp:anchor distT="0" distB="0" distL="114300" distR="114300" simplePos="0" relativeHeight="251973120" behindDoc="1" locked="0" layoutInCell="1" allowOverlap="1" wp14:anchorId="51675AAE" wp14:editId="16A579E2">
            <wp:simplePos x="0" y="0"/>
            <wp:positionH relativeFrom="column">
              <wp:posOffset>-554355</wp:posOffset>
            </wp:positionH>
            <wp:positionV relativeFrom="paragraph">
              <wp:posOffset>4443095</wp:posOffset>
            </wp:positionV>
            <wp:extent cx="343408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8" y="21375"/>
                <wp:lineTo x="2144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974144" behindDoc="1" locked="0" layoutInCell="1" allowOverlap="1" wp14:anchorId="1C772D37" wp14:editId="65418D05">
            <wp:simplePos x="0" y="0"/>
            <wp:positionH relativeFrom="column">
              <wp:posOffset>2959735</wp:posOffset>
            </wp:positionH>
            <wp:positionV relativeFrom="paragraph">
              <wp:posOffset>4231005</wp:posOffset>
            </wp:positionV>
            <wp:extent cx="3525520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476" y="21411"/>
                <wp:lineTo x="2147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09596" behindDoc="1" locked="0" layoutInCell="1" allowOverlap="1" wp14:anchorId="7B0565BA" wp14:editId="44FDCA6F">
            <wp:simplePos x="0" y="0"/>
            <wp:positionH relativeFrom="column">
              <wp:posOffset>2955290</wp:posOffset>
            </wp:positionH>
            <wp:positionV relativeFrom="paragraph">
              <wp:posOffset>563245</wp:posOffset>
            </wp:positionV>
            <wp:extent cx="3465830" cy="1755140"/>
            <wp:effectExtent l="0" t="0" r="1270" b="0"/>
            <wp:wrapTight wrapText="bothSides">
              <wp:wrapPolygon edited="0">
                <wp:start x="0" y="0"/>
                <wp:lineTo x="0" y="21334"/>
                <wp:lineTo x="21489" y="21334"/>
                <wp:lineTo x="2148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972096" behindDoc="1" locked="0" layoutInCell="1" allowOverlap="1" wp14:anchorId="768EFD66" wp14:editId="3AF6519B">
            <wp:simplePos x="0" y="0"/>
            <wp:positionH relativeFrom="column">
              <wp:posOffset>-553720</wp:posOffset>
            </wp:positionH>
            <wp:positionV relativeFrom="paragraph">
              <wp:posOffset>382270</wp:posOffset>
            </wp:positionV>
            <wp:extent cx="3594735" cy="2094230"/>
            <wp:effectExtent l="0" t="0" r="5715" b="1270"/>
            <wp:wrapTight wrapText="bothSides">
              <wp:wrapPolygon edited="0">
                <wp:start x="0" y="0"/>
                <wp:lineTo x="0" y="21417"/>
                <wp:lineTo x="21520" y="21417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2C">
        <w:br w:type="page"/>
      </w:r>
      <w:r w:rsidR="00516C69">
        <w:lastRenderedPageBreak/>
        <w:t xml:space="preserve">Robot Components (see </w:t>
      </w:r>
      <w:r w:rsidR="00516C69" w:rsidRPr="00516C69">
        <w:t>Electronic Assembly</w:t>
      </w:r>
      <w:r w:rsidR="00516C69">
        <w:t xml:space="preserve"> </w:t>
      </w:r>
      <w:r w:rsidR="00760238">
        <w:t>S</w:t>
      </w:r>
      <w:r w:rsidR="00516C69">
        <w:t xml:space="preserve">ection for </w:t>
      </w:r>
      <w:r w:rsidR="00B153F5">
        <w:t>wiring and electrical parts</w:t>
      </w:r>
      <w:r w:rsidR="00C123E5">
        <w:t xml:space="preserve"> not shown</w:t>
      </w:r>
      <w:r w:rsidR="00516C69">
        <w:t>)</w:t>
      </w:r>
    </w:p>
    <w:p w14:paraId="49F2ED8D" w14:textId="07901231" w:rsidR="00832F67" w:rsidRDefault="00832F67">
      <w:hyperlink r:id="rId12" w:history="1">
        <w:r w:rsidRPr="00B07722">
          <w:rPr>
            <w:rStyle w:val="Hyperlink"/>
          </w:rPr>
          <w:t xml:space="preserve">BOM with supplier part numbers for hardware and electronic components can be found here </w:t>
        </w:r>
      </w:hyperlink>
    </w:p>
    <w:p w14:paraId="2281A842" w14:textId="77777777" w:rsidR="00F549D0" w:rsidRDefault="00122F76">
      <w:r>
        <w:rPr>
          <w:noProof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0D83AADE" wp14:editId="79376DED">
                <wp:simplePos x="0" y="0"/>
                <wp:positionH relativeFrom="column">
                  <wp:posOffset>798566</wp:posOffset>
                </wp:positionH>
                <wp:positionV relativeFrom="paragraph">
                  <wp:posOffset>206375</wp:posOffset>
                </wp:positionV>
                <wp:extent cx="3178810" cy="1988185"/>
                <wp:effectExtent l="38100" t="0" r="21590" b="5016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810" cy="1988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56D44A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62.9pt;margin-top:16.25pt;width:250.3pt;height:156.55pt;flip:x;z-index:25197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" strokecolor="#7f7f7f [1612]">
                <v:stroke endarrow="open"/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752C4725" wp14:editId="5E811342">
                <wp:simplePos x="0" y="0"/>
                <wp:positionH relativeFrom="column">
                  <wp:posOffset>3984787</wp:posOffset>
                </wp:positionH>
                <wp:positionV relativeFrom="paragraph">
                  <wp:posOffset>229235</wp:posOffset>
                </wp:positionV>
                <wp:extent cx="88265" cy="1583690"/>
                <wp:effectExtent l="76200" t="0" r="26035" b="5461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65" cy="1583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64F51E" id="Straight Arrow Connector 315" o:spid="_x0000_s1026" type="#_x0000_t32" style="position:absolute;margin-left:313.75pt;margin-top:18.05pt;width:6.95pt;height:124.7pt;flip:x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" strokecolor="#7f7f7f [1612]">
                <v:stroke endarrow="open"/>
              </v:shape>
            </w:pict>
          </mc:Fallback>
        </mc:AlternateContent>
      </w:r>
      <w:r w:rsidR="00F549D0">
        <w:t xml:space="preserve">Note orientation of top and bottom plates, left side indicated by letter </w:t>
      </w:r>
      <w:proofErr w:type="gramStart"/>
      <w:r w:rsidR="00F549D0">
        <w:t>L</w:t>
      </w:r>
      <w:proofErr w:type="gramEnd"/>
    </w:p>
    <w:p w14:paraId="6320A67E" w14:textId="77777777" w:rsidR="00F549D0" w:rsidRDefault="00F549D0"/>
    <w:p w14:paraId="76A02AA7" w14:textId="77777777" w:rsidR="00F549D0" w:rsidRDefault="00516C69">
      <w:pPr>
        <w:rPr>
          <w:b/>
        </w:rPr>
      </w:pPr>
      <w:r w:rsidRPr="005C45D7">
        <w:rPr>
          <w:b/>
        </w:rPr>
        <w:t xml:space="preserve">Figures are not to </w:t>
      </w:r>
      <w:proofErr w:type="gramStart"/>
      <w:r w:rsidRPr="005C45D7">
        <w:rPr>
          <w:b/>
        </w:rPr>
        <w:t>scale</w:t>
      </w:r>
      <w:proofErr w:type="gramEnd"/>
    </w:p>
    <w:p w14:paraId="799144AC" w14:textId="77777777" w:rsidR="00124489" w:rsidRDefault="00122F76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5BF79AFF" wp14:editId="1ECBE251">
                <wp:simplePos x="0" y="0"/>
                <wp:positionH relativeFrom="column">
                  <wp:posOffset>-169545</wp:posOffset>
                </wp:positionH>
                <wp:positionV relativeFrom="paragraph">
                  <wp:posOffset>5718439</wp:posOffset>
                </wp:positionV>
                <wp:extent cx="6506845" cy="1913255"/>
                <wp:effectExtent l="0" t="0" r="27305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845" cy="19132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577858" id="Rectangle 30" o:spid="_x0000_s1026" style="position:absolute;margin-left:-13.35pt;margin-top:450.25pt;width:512.35pt;height:150.65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" filled="f" strokecolor="#243f60 [1604]" strokeweight="2pt"/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7E083BBB" wp14:editId="4350803A">
                <wp:simplePos x="0" y="0"/>
                <wp:positionH relativeFrom="column">
                  <wp:posOffset>857885</wp:posOffset>
                </wp:positionH>
                <wp:positionV relativeFrom="paragraph">
                  <wp:posOffset>6704168</wp:posOffset>
                </wp:positionV>
                <wp:extent cx="869950" cy="241300"/>
                <wp:effectExtent l="0" t="0" r="0" b="635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F82F" w14:textId="77777777" w:rsidR="00D242C1" w:rsidRDefault="00D242C1" w:rsidP="00516C69">
                            <w:r>
                              <w:t>Bumper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3BBB" id="Text Box 2" o:spid="_x0000_s1028" type="#_x0000_t202" style="position:absolute;margin-left:67.55pt;margin-top:527.9pt;width:68.5pt;height:19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" filled="f" stroked="f">
                <v:textbox>
                  <w:txbxContent>
                    <w:p w14:paraId="5F46F82F" w14:textId="77777777" w:rsidR="00D242C1" w:rsidRDefault="00D242C1" w:rsidP="00516C69">
                      <w:r>
                        <w:t>Bumper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60E030" wp14:editId="4CCECEB8">
                <wp:simplePos x="0" y="0"/>
                <wp:positionH relativeFrom="column">
                  <wp:posOffset>2603338</wp:posOffset>
                </wp:positionH>
                <wp:positionV relativeFrom="paragraph">
                  <wp:posOffset>6663690</wp:posOffset>
                </wp:positionV>
                <wp:extent cx="666115" cy="482600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48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23F38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Bumper</w:t>
                            </w:r>
                          </w:p>
                          <w:p w14:paraId="6860096E" w14:textId="1453B3CC" w:rsidR="00D242C1" w:rsidRDefault="00A17225" w:rsidP="00A17225">
                            <w:pPr>
                              <w:spacing w:after="0"/>
                            </w:pPr>
                            <w:r>
                              <w:t xml:space="preserve">    </w:t>
                            </w:r>
                            <w:r w:rsidR="00D242C1">
                              <w:t>Cap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0E030" id="_x0000_s1029" type="#_x0000_t202" style="position:absolute;margin-left:205pt;margin-top:524.7pt;width:52.45pt;height:38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" filled="f" stroked="f">
                <v:textbox>
                  <w:txbxContent>
                    <w:p w14:paraId="21A23F38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Bumper</w:t>
                      </w:r>
                    </w:p>
                    <w:p w14:paraId="6860096E" w14:textId="1453B3CC" w:rsidR="00D242C1" w:rsidRDefault="00A17225" w:rsidP="00A17225">
                      <w:pPr>
                        <w:spacing w:after="0"/>
                      </w:pPr>
                      <w:r>
                        <w:t xml:space="preserve">    </w:t>
                      </w:r>
                      <w:r w:rsidR="00D242C1">
                        <w:t>Cap</w:t>
                      </w:r>
                    </w:p>
                  </w:txbxContent>
                </v:textbox>
              </v:shape>
            </w:pict>
          </mc:Fallback>
        </mc:AlternateContent>
      </w:r>
      <w:r w:rsidR="005C299C" w:rsidRPr="00516C69">
        <w:rPr>
          <w:noProof/>
        </w:rPr>
        <mc:AlternateContent>
          <mc:Choice Requires="wps">
            <w:drawing>
              <wp:anchor distT="0" distB="0" distL="114300" distR="114300" simplePos="0" relativeHeight="251957760" behindDoc="0" locked="0" layoutInCell="1" allowOverlap="1" wp14:anchorId="68B98840" wp14:editId="555E41B3">
                <wp:simplePos x="0" y="0"/>
                <wp:positionH relativeFrom="column">
                  <wp:posOffset>5119843</wp:posOffset>
                </wp:positionH>
                <wp:positionV relativeFrom="paragraph">
                  <wp:posOffset>6736080</wp:posOffset>
                </wp:positionV>
                <wp:extent cx="818515" cy="514350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E2E6F" w14:textId="77777777" w:rsidR="00D242C1" w:rsidRDefault="00D242C1" w:rsidP="00F95031">
                            <w:r>
                              <w:t>Switch  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98840" id="_x0000_s1030" type="#_x0000_t202" style="position:absolute;margin-left:403.15pt;margin-top:530.4pt;width:64.45pt;height:40.5pt;z-index:2519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" filled="f" stroked="f">
                <v:textbox>
                  <w:txbxContent>
                    <w:p w14:paraId="61AE2E6F" w14:textId="77777777" w:rsidR="00D242C1" w:rsidRDefault="00D242C1" w:rsidP="00F95031">
                      <w:r>
                        <w:t>Switch  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7480DCF6" wp14:editId="7E62AFA9">
                <wp:simplePos x="0" y="0"/>
                <wp:positionH relativeFrom="column">
                  <wp:posOffset>4307678</wp:posOffset>
                </wp:positionH>
                <wp:positionV relativeFrom="paragraph">
                  <wp:posOffset>6765290</wp:posOffset>
                </wp:positionV>
                <wp:extent cx="871855" cy="509905"/>
                <wp:effectExtent l="0" t="0" r="0" b="4445"/>
                <wp:wrapNone/>
                <wp:docPr id="3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855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E9F18" w14:textId="77777777" w:rsidR="00D242C1" w:rsidRDefault="00D242C1" w:rsidP="00516C69">
                            <w:r>
                              <w:t>IR Sensor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0DCF6" id="_x0000_s1031" type="#_x0000_t202" style="position:absolute;margin-left:339.2pt;margin-top:532.7pt;width:68.65pt;height:40.1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" filled="f" stroked="f">
                <v:textbox>
                  <w:txbxContent>
                    <w:p w14:paraId="745E9F18" w14:textId="77777777" w:rsidR="00D242C1" w:rsidRDefault="00D242C1" w:rsidP="00516C69">
                      <w:r>
                        <w:t>IR Sensor Board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20CC6D34" wp14:editId="3B692C21">
                <wp:simplePos x="0" y="0"/>
                <wp:positionH relativeFrom="column">
                  <wp:posOffset>3360258</wp:posOffset>
                </wp:positionH>
                <wp:positionV relativeFrom="paragraph">
                  <wp:posOffset>6750050</wp:posOffset>
                </wp:positionV>
                <wp:extent cx="811530" cy="504190"/>
                <wp:effectExtent l="0" t="0" r="0" b="0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" cy="504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B44B0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IR Sensors</w:t>
                            </w:r>
                          </w:p>
                          <w:p w14:paraId="1CB6FA5E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Spacer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6D34" id="_x0000_s1032" type="#_x0000_t202" style="position:absolute;margin-left:264.6pt;margin-top:531.5pt;width:63.9pt;height:39.7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K5W+wEAANM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" filled="f" stroked="f">
                <v:textbox>
                  <w:txbxContent>
                    <w:p w14:paraId="40EB44B0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IR Sensors</w:t>
                      </w:r>
                    </w:p>
                    <w:p w14:paraId="1CB6FA5E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Spacer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7CAB5DC6" wp14:editId="02540A04">
                <wp:simplePos x="0" y="0"/>
                <wp:positionH relativeFrom="column">
                  <wp:posOffset>3349463</wp:posOffset>
                </wp:positionH>
                <wp:positionV relativeFrom="paragraph">
                  <wp:posOffset>5271770</wp:posOffset>
                </wp:positionV>
                <wp:extent cx="833755" cy="474345"/>
                <wp:effectExtent l="0" t="0" r="0" b="1905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FA6C1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</w:t>
                            </w:r>
                          </w:p>
                          <w:p w14:paraId="489CFA8D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5DC6" id="_x0000_s1033" type="#_x0000_t202" style="position:absolute;margin-left:263.75pt;margin-top:415.1pt;width:65.65pt;height:37.35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" filled="f" stroked="f">
                <v:textbox>
                  <w:txbxContent>
                    <w:p w14:paraId="17AFA6C1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</w:t>
                      </w:r>
                    </w:p>
                    <w:p w14:paraId="489CFA8D" w14:textId="77777777" w:rsidR="00D242C1" w:rsidRDefault="00D242C1" w:rsidP="00131968">
                      <w:pPr>
                        <w:spacing w:after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17275859" wp14:editId="2AF9DA29">
                <wp:simplePos x="0" y="0"/>
                <wp:positionH relativeFrom="column">
                  <wp:posOffset>4620895</wp:posOffset>
                </wp:positionH>
                <wp:positionV relativeFrom="paragraph">
                  <wp:posOffset>5325272</wp:posOffset>
                </wp:positionV>
                <wp:extent cx="991870" cy="241300"/>
                <wp:effectExtent l="0" t="0" r="0" b="635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22284" w14:textId="77777777" w:rsidR="00D242C1" w:rsidRDefault="00D242C1" w:rsidP="00516C69">
                            <w:r>
                              <w:t>Wheel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5859" id="_x0000_s1034" type="#_x0000_t202" style="position:absolute;margin-left:363.85pt;margin-top:419.3pt;width:78.1pt;height:19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RS9+gEAANM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" filled="f" stroked="f">
                <v:textbox>
                  <w:txbxContent>
                    <w:p w14:paraId="70B22284" w14:textId="77777777" w:rsidR="00D242C1" w:rsidRDefault="00D242C1" w:rsidP="00516C69">
                      <w:r>
                        <w:t>Wheel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3320D061" wp14:editId="357D9565">
                <wp:simplePos x="0" y="0"/>
                <wp:positionH relativeFrom="column">
                  <wp:posOffset>5190328</wp:posOffset>
                </wp:positionH>
                <wp:positionV relativeFrom="paragraph">
                  <wp:posOffset>3651885</wp:posOffset>
                </wp:positionV>
                <wp:extent cx="998855" cy="315595"/>
                <wp:effectExtent l="0" t="0" r="0" b="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B92E3" w14:textId="77777777" w:rsidR="00D242C1" w:rsidRDefault="00D242C1" w:rsidP="00516C69">
                            <w:r>
                              <w:t>Offset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0D061" id="_x0000_s1035" type="#_x0000_t202" style="position:absolute;margin-left:408.7pt;margin-top:287.55pt;width:78.65pt;height:24.8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" filled="f" stroked="f">
                <v:textbox>
                  <w:txbxContent>
                    <w:p w14:paraId="2D1B92E3" w14:textId="77777777" w:rsidR="00D242C1" w:rsidRDefault="00D242C1" w:rsidP="00516C69">
                      <w:r>
                        <w:t>Offset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1389721F" wp14:editId="751F0D5C">
                <wp:simplePos x="0" y="0"/>
                <wp:positionH relativeFrom="column">
                  <wp:posOffset>4058123</wp:posOffset>
                </wp:positionH>
                <wp:positionV relativeFrom="paragraph">
                  <wp:posOffset>2432050</wp:posOffset>
                </wp:positionV>
                <wp:extent cx="991870" cy="241300"/>
                <wp:effectExtent l="0" t="0" r="0" b="63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3107A" w14:textId="77777777" w:rsidR="00D242C1" w:rsidRDefault="00D242C1" w:rsidP="00516C69">
                            <w:r>
                              <w:t>Upper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721F" id="_x0000_s1036" type="#_x0000_t202" style="position:absolute;margin-left:319.55pt;margin-top:191.5pt;width:78.1pt;height:19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um+g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" filled="f" stroked="f">
                <v:textbox>
                  <w:txbxContent>
                    <w:p w14:paraId="22F3107A" w14:textId="77777777" w:rsidR="00D242C1" w:rsidRDefault="00D242C1" w:rsidP="00516C69">
                      <w:r>
                        <w:t>Upper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627DB41D" wp14:editId="71F59341">
                <wp:simplePos x="0" y="0"/>
                <wp:positionH relativeFrom="column">
                  <wp:posOffset>911860</wp:posOffset>
                </wp:positionH>
                <wp:positionV relativeFrom="paragraph">
                  <wp:posOffset>3719830</wp:posOffset>
                </wp:positionV>
                <wp:extent cx="991870" cy="241300"/>
                <wp:effectExtent l="0" t="0" r="0" b="63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0AFC" w14:textId="77777777" w:rsidR="00D242C1" w:rsidRDefault="00D242C1">
                            <w:r>
                              <w:t>Bottom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B41D" id="_x0000_s1037" type="#_x0000_t202" style="position:absolute;margin-left:71.8pt;margin-top:292.9pt;width:78.1pt;height:19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" filled="f" stroked="f">
                <v:textbox>
                  <w:txbxContent>
                    <w:p w14:paraId="64670AFC" w14:textId="77777777" w:rsidR="00D242C1" w:rsidRDefault="00D242C1">
                      <w:r>
                        <w:t>Bottom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6F3F714F" wp14:editId="6D10DFDE">
                <wp:simplePos x="0" y="0"/>
                <wp:positionH relativeFrom="column">
                  <wp:posOffset>2529205</wp:posOffset>
                </wp:positionH>
                <wp:positionV relativeFrom="paragraph">
                  <wp:posOffset>3785235</wp:posOffset>
                </wp:positionV>
                <wp:extent cx="1226185" cy="29718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18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D3BE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714F" id="_x0000_s1038" type="#_x0000_t202" style="position:absolute;margin-left:199.15pt;margin-top:298.05pt;width:96.55pt;height:23.4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" filled="f" stroked="f">
                <v:textbox>
                  <w:txbxContent>
                    <w:p w14:paraId="5E5D3BE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1DA6AFBD" wp14:editId="34DD55CA">
                <wp:simplePos x="0" y="0"/>
                <wp:positionH relativeFrom="column">
                  <wp:posOffset>3945255</wp:posOffset>
                </wp:positionH>
                <wp:positionV relativeFrom="paragraph">
                  <wp:posOffset>3651250</wp:posOffset>
                </wp:positionV>
                <wp:extent cx="916940" cy="315595"/>
                <wp:effectExtent l="0" t="0" r="0" b="0"/>
                <wp:wrapNone/>
                <wp:docPr id="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6940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87A6" w14:textId="77777777" w:rsidR="00D242C1" w:rsidRDefault="00D242C1" w:rsidP="00516C69">
                            <w:r>
                              <w:t>Rear bracket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AFBD" id="_x0000_s1039" type="#_x0000_t202" style="position:absolute;margin-left:310.65pt;margin-top:287.5pt;width:72.2pt;height:24.85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" filled="f" stroked="f">
                <v:textbox>
                  <w:txbxContent>
                    <w:p w14:paraId="6AD987A6" w14:textId="77777777" w:rsidR="00D242C1" w:rsidRDefault="00D242C1" w:rsidP="00516C69">
                      <w:r>
                        <w:t>Rear bracket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7A458A7C" wp14:editId="2DD924BA">
                <wp:simplePos x="0" y="0"/>
                <wp:positionH relativeFrom="column">
                  <wp:posOffset>482600</wp:posOffset>
                </wp:positionH>
                <wp:positionV relativeFrom="paragraph">
                  <wp:posOffset>5089525</wp:posOffset>
                </wp:positionV>
                <wp:extent cx="833755" cy="241300"/>
                <wp:effectExtent l="0" t="0" r="0" b="635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2311" w14:textId="77777777" w:rsidR="00D242C1" w:rsidRDefault="00D242C1" w:rsidP="00516C69">
                            <w:r>
                              <w:t>Motor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8A7C" id="_x0000_s1040" type="#_x0000_t202" style="position:absolute;margin-left:38pt;margin-top:400.75pt;width:65.65pt;height:19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" filled="f" stroked="f">
                <v:textbox>
                  <w:txbxContent>
                    <w:p w14:paraId="48D02311" w14:textId="77777777" w:rsidR="00D242C1" w:rsidRDefault="00D242C1" w:rsidP="00516C69">
                      <w:r>
                        <w:t>Motor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711DBB88" wp14:editId="4E3322CC">
                <wp:simplePos x="0" y="0"/>
                <wp:positionH relativeFrom="column">
                  <wp:posOffset>1677670</wp:posOffset>
                </wp:positionH>
                <wp:positionV relativeFrom="paragraph">
                  <wp:posOffset>4980305</wp:posOffset>
                </wp:positionV>
                <wp:extent cx="833755" cy="241300"/>
                <wp:effectExtent l="0" t="0" r="0" b="635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8A7" w14:textId="77777777" w:rsidR="00D242C1" w:rsidRDefault="00D242C1" w:rsidP="001C37BB">
                            <w:r>
                              <w:t>Hub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BB88" id="_x0000_s1041" type="#_x0000_t202" style="position:absolute;margin-left:132.1pt;margin-top:392.15pt;width:65.65pt;height:19pt;z-index:2519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" filled="f" stroked="f">
                <v:textbox>
                  <w:txbxContent>
                    <w:p w14:paraId="2AA758A7" w14:textId="77777777" w:rsidR="00D242C1" w:rsidRDefault="00D242C1" w:rsidP="001C37BB">
                      <w:r>
                        <w:t>Hub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17634D7" wp14:editId="2A310445">
                <wp:simplePos x="0" y="0"/>
                <wp:positionH relativeFrom="column">
                  <wp:posOffset>1941830</wp:posOffset>
                </wp:positionH>
                <wp:positionV relativeFrom="paragraph">
                  <wp:posOffset>5392420</wp:posOffset>
                </wp:positionV>
                <wp:extent cx="1413510" cy="372110"/>
                <wp:effectExtent l="0" t="0" r="0" b="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ED57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Motor Mount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634D7" id="_x0000_s1042" type="#_x0000_t202" style="position:absolute;margin-left:152.9pt;margin-top:424.6pt;width:111.3pt;height:29.3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" filled="f" stroked="f">
                <v:textbox>
                  <w:txbxContent>
                    <w:p w14:paraId="470ED57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Motor Mount 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 wp14:anchorId="0D8BE1A8" wp14:editId="4A5C944A">
            <wp:extent cx="5727700" cy="6737350"/>
            <wp:effectExtent l="0" t="0" r="6350" b="635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6C00" w14:textId="77777777" w:rsidR="00124489" w:rsidRDefault="00124489">
      <w:pPr>
        <w:rPr>
          <w:b/>
        </w:rPr>
      </w:pPr>
    </w:p>
    <w:p w14:paraId="25B01D09" w14:textId="77777777" w:rsidR="00E14197" w:rsidRDefault="00E14197">
      <w:pPr>
        <w:rPr>
          <w:b/>
        </w:rPr>
      </w:pPr>
      <w:r>
        <w:rPr>
          <w:b/>
        </w:rPr>
        <w:lastRenderedPageBreak/>
        <w:t>These parts are only required for robots with Bump and IR Sensors</w:t>
      </w:r>
    </w:p>
    <w:p w14:paraId="70569E5C" w14:textId="2A7BEE48" w:rsidR="000E29DC" w:rsidRDefault="000E29DC" w:rsidP="00B77FDC">
      <w:r>
        <w:t>Hardware</w:t>
      </w:r>
      <w:r w:rsidR="00E85F06">
        <w:t xml:space="preserve"> for core robot</w:t>
      </w:r>
      <w:r>
        <w:t>:</w:t>
      </w:r>
      <w:r w:rsidR="00F95031" w:rsidRPr="00F95031">
        <w:rPr>
          <w:noProof/>
        </w:rPr>
        <w:t xml:space="preserve"> 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ED5BCB" w14:paraId="152B91F6" w14:textId="77777777" w:rsidTr="00416851">
        <w:tc>
          <w:tcPr>
            <w:tcW w:w="1108" w:type="dxa"/>
          </w:tcPr>
          <w:p w14:paraId="46062330" w14:textId="77777777" w:rsidR="00ED5BCB" w:rsidRDefault="00ED5BCB" w:rsidP="000E29DC">
            <w:r>
              <w:t>Quantity</w:t>
            </w:r>
          </w:p>
        </w:tc>
        <w:tc>
          <w:tcPr>
            <w:tcW w:w="5030" w:type="dxa"/>
          </w:tcPr>
          <w:p w14:paraId="7480B456" w14:textId="77777777" w:rsidR="00ED5BCB" w:rsidRDefault="00ED5BCB" w:rsidP="000E29DC">
            <w:r>
              <w:t>Description</w:t>
            </w:r>
          </w:p>
        </w:tc>
        <w:tc>
          <w:tcPr>
            <w:tcW w:w="3060" w:type="dxa"/>
          </w:tcPr>
          <w:p w14:paraId="08934786" w14:textId="77777777" w:rsidR="00ED5BCB" w:rsidRDefault="00ED5BCB" w:rsidP="000E29DC"/>
        </w:tc>
      </w:tr>
      <w:tr w:rsidR="00ED5BCB" w14:paraId="400F1473" w14:textId="77777777" w:rsidTr="00416851">
        <w:tc>
          <w:tcPr>
            <w:tcW w:w="1108" w:type="dxa"/>
          </w:tcPr>
          <w:p w14:paraId="438B3946" w14:textId="77777777" w:rsidR="00ED5BCB" w:rsidRDefault="00ED5BCB" w:rsidP="000E29DC">
            <w:r>
              <w:t>4</w:t>
            </w:r>
          </w:p>
        </w:tc>
        <w:tc>
          <w:tcPr>
            <w:tcW w:w="5030" w:type="dxa"/>
          </w:tcPr>
          <w:p w14:paraId="4F210107" w14:textId="77777777" w:rsidR="00ED5BCB" w:rsidRDefault="00ED5BCB" w:rsidP="000E29DC">
            <w:r>
              <w:t>M3 x 5 socket button screw</w:t>
            </w:r>
          </w:p>
        </w:tc>
        <w:tc>
          <w:tcPr>
            <w:tcW w:w="3060" w:type="dxa"/>
          </w:tcPr>
          <w:p w14:paraId="40315823" w14:textId="77777777" w:rsidR="00ED5BCB" w:rsidRDefault="000A4772" w:rsidP="000E29DC">
            <w:r>
              <w:object w:dxaOrig="1005" w:dyaOrig="1020" w14:anchorId="5CB1C5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.5pt;height:40.5pt" o:ole="">
                  <v:imagedata r:id="rId14" o:title=""/>
                </v:shape>
                <o:OLEObject Type="Embed" ProgID="PBrush" ShapeID="_x0000_i1025" DrawAspect="Content" ObjectID="_1744537061" r:id="rId15"/>
              </w:object>
            </w:r>
          </w:p>
        </w:tc>
      </w:tr>
      <w:tr w:rsidR="00010919" w14:paraId="7DB5B3D0" w14:textId="77777777" w:rsidTr="00416851">
        <w:tc>
          <w:tcPr>
            <w:tcW w:w="1108" w:type="dxa"/>
          </w:tcPr>
          <w:p w14:paraId="1D906289" w14:textId="77777777" w:rsidR="00010919" w:rsidRDefault="00010919" w:rsidP="000E29DC">
            <w:r>
              <w:t>2</w:t>
            </w:r>
          </w:p>
        </w:tc>
        <w:tc>
          <w:tcPr>
            <w:tcW w:w="5030" w:type="dxa"/>
          </w:tcPr>
          <w:p w14:paraId="4720E4AE" w14:textId="77777777" w:rsidR="00010919" w:rsidRDefault="00010919" w:rsidP="000E29DC">
            <w:r>
              <w:t>M3 Grub screw</w:t>
            </w:r>
          </w:p>
        </w:tc>
        <w:tc>
          <w:tcPr>
            <w:tcW w:w="3060" w:type="dxa"/>
          </w:tcPr>
          <w:p w14:paraId="53F1C8EB" w14:textId="77777777" w:rsidR="00010919" w:rsidRDefault="00010919" w:rsidP="000E29DC">
            <w:r>
              <w:object w:dxaOrig="750" w:dyaOrig="585" w14:anchorId="2AFE5165">
                <v:shape id="_x0000_i1026" type="#_x0000_t75" style="width:31.5pt;height:24.75pt" o:ole="">
                  <v:imagedata r:id="rId16" o:title=""/>
                </v:shape>
                <o:OLEObject Type="Embed" ProgID="PBrush" ShapeID="_x0000_i1026" DrawAspect="Content" ObjectID="_1744537062" r:id="rId17"/>
              </w:object>
            </w:r>
          </w:p>
        </w:tc>
      </w:tr>
      <w:tr w:rsidR="00907545" w14:paraId="30457F26" w14:textId="77777777" w:rsidTr="00416851">
        <w:tc>
          <w:tcPr>
            <w:tcW w:w="1108" w:type="dxa"/>
          </w:tcPr>
          <w:p w14:paraId="3EC0279A" w14:textId="77777777" w:rsidR="00907545" w:rsidRDefault="006A4832" w:rsidP="000E29DC">
            <w:r>
              <w:t>12</w:t>
            </w:r>
          </w:p>
        </w:tc>
        <w:tc>
          <w:tcPr>
            <w:tcW w:w="5030" w:type="dxa"/>
          </w:tcPr>
          <w:p w14:paraId="6CBC0E4B" w14:textId="77777777" w:rsidR="00907545" w:rsidRDefault="00907545" w:rsidP="000E29DC">
            <w:r>
              <w:t>M3 X 10 pan head machine screw</w:t>
            </w:r>
          </w:p>
        </w:tc>
        <w:tc>
          <w:tcPr>
            <w:tcW w:w="3060" w:type="dxa"/>
          </w:tcPr>
          <w:p w14:paraId="057D3ACD" w14:textId="77777777" w:rsidR="00907545" w:rsidRDefault="00416851" w:rsidP="000E29DC">
            <w:r>
              <w:object w:dxaOrig="1080" w:dyaOrig="870" w14:anchorId="79855632">
                <v:shape id="_x0000_i1027" type="#_x0000_t75" style="width:52.5pt;height:39.75pt" o:ole="">
                  <v:imagedata r:id="rId18" o:title=""/>
                </v:shape>
                <o:OLEObject Type="Embed" ProgID="PBrush" ShapeID="_x0000_i1027" DrawAspect="Content" ObjectID="_1744537063" r:id="rId19"/>
              </w:object>
            </w:r>
          </w:p>
        </w:tc>
      </w:tr>
      <w:tr w:rsidR="00ED5BCB" w14:paraId="68AD3CDB" w14:textId="77777777" w:rsidTr="00416851">
        <w:tc>
          <w:tcPr>
            <w:tcW w:w="1108" w:type="dxa"/>
          </w:tcPr>
          <w:p w14:paraId="752BA2E1" w14:textId="77777777" w:rsidR="00ED5BCB" w:rsidRDefault="00907545" w:rsidP="000E29DC">
            <w:r>
              <w:t>5</w:t>
            </w:r>
          </w:p>
        </w:tc>
        <w:tc>
          <w:tcPr>
            <w:tcW w:w="5030" w:type="dxa"/>
          </w:tcPr>
          <w:p w14:paraId="261475EB" w14:textId="77777777" w:rsidR="00ED5BCB" w:rsidRDefault="00ED5BCB" w:rsidP="000E29DC">
            <w:r>
              <w:t>M3 X 12 pan head machine screw</w:t>
            </w:r>
          </w:p>
        </w:tc>
        <w:tc>
          <w:tcPr>
            <w:tcW w:w="3060" w:type="dxa"/>
          </w:tcPr>
          <w:p w14:paraId="79FC8CAA" w14:textId="77777777" w:rsidR="00ED5BCB" w:rsidRDefault="000A4772" w:rsidP="000E29DC">
            <w:r>
              <w:object w:dxaOrig="1080" w:dyaOrig="870" w14:anchorId="0B48B973">
                <v:shape id="_x0000_i1028" type="#_x0000_t75" style="width:63.75pt;height:51pt" o:ole="">
                  <v:imagedata r:id="rId18" o:title=""/>
                </v:shape>
                <o:OLEObject Type="Embed" ProgID="PBrush" ShapeID="_x0000_i1028" DrawAspect="Content" ObjectID="_1744537064" r:id="rId20"/>
              </w:object>
            </w:r>
          </w:p>
        </w:tc>
      </w:tr>
      <w:tr w:rsidR="00ED5BCB" w14:paraId="70B3A1EB" w14:textId="77777777" w:rsidTr="00416851">
        <w:tc>
          <w:tcPr>
            <w:tcW w:w="1108" w:type="dxa"/>
          </w:tcPr>
          <w:p w14:paraId="59049B5D" w14:textId="77777777" w:rsidR="00ED5BCB" w:rsidRDefault="00D15F4E" w:rsidP="000E29DC">
            <w:r>
              <w:t>19</w:t>
            </w:r>
          </w:p>
        </w:tc>
        <w:tc>
          <w:tcPr>
            <w:tcW w:w="5030" w:type="dxa"/>
          </w:tcPr>
          <w:p w14:paraId="20C917A7" w14:textId="77777777" w:rsidR="00ED5BCB" w:rsidRDefault="00C160D1" w:rsidP="000E29DC">
            <w:r>
              <w:t>M3 nut</w:t>
            </w:r>
          </w:p>
        </w:tc>
        <w:tc>
          <w:tcPr>
            <w:tcW w:w="3060" w:type="dxa"/>
          </w:tcPr>
          <w:p w14:paraId="5D9D257A" w14:textId="77777777" w:rsidR="00ED5BCB" w:rsidRDefault="000A4772" w:rsidP="000E29DC">
            <w:r>
              <w:object w:dxaOrig="540" w:dyaOrig="540" w14:anchorId="7FFF18DC">
                <v:shape id="_x0000_i1029" type="#_x0000_t75" style="width:33pt;height:33pt" o:ole="">
                  <v:imagedata r:id="rId21" o:title=""/>
                </v:shape>
                <o:OLEObject Type="Embed" ProgID="PBrush" ShapeID="_x0000_i1029" DrawAspect="Content" ObjectID="_1744537065" r:id="rId22"/>
              </w:object>
            </w:r>
          </w:p>
        </w:tc>
      </w:tr>
      <w:tr w:rsidR="00C160D1" w14:paraId="3CD117C1" w14:textId="77777777" w:rsidTr="00416851">
        <w:tc>
          <w:tcPr>
            <w:tcW w:w="1108" w:type="dxa"/>
          </w:tcPr>
          <w:p w14:paraId="3657A417" w14:textId="77777777" w:rsidR="00C160D1" w:rsidRDefault="00D15F4E" w:rsidP="000E29DC">
            <w:r>
              <w:t>4</w:t>
            </w:r>
          </w:p>
        </w:tc>
        <w:tc>
          <w:tcPr>
            <w:tcW w:w="5030" w:type="dxa"/>
          </w:tcPr>
          <w:p w14:paraId="5B3ED999" w14:textId="77777777" w:rsidR="00C160D1" w:rsidRDefault="00E21CA5" w:rsidP="000E29DC">
            <w:r>
              <w:t>M4 X 8 pan head machine screw</w:t>
            </w:r>
          </w:p>
        </w:tc>
        <w:tc>
          <w:tcPr>
            <w:tcW w:w="3060" w:type="dxa"/>
          </w:tcPr>
          <w:p w14:paraId="152EBB38" w14:textId="77777777" w:rsidR="00C160D1" w:rsidRDefault="00416851" w:rsidP="000E29DC">
            <w:r>
              <w:object w:dxaOrig="990" w:dyaOrig="735" w14:anchorId="7869B6F1">
                <v:shape id="_x0000_i1030" type="#_x0000_t75" style="width:42pt;height:31.5pt" o:ole="">
                  <v:imagedata r:id="rId23" o:title=""/>
                </v:shape>
                <o:OLEObject Type="Embed" ProgID="PBrush" ShapeID="_x0000_i1030" DrawAspect="Content" ObjectID="_1744537066" r:id="rId24"/>
              </w:object>
            </w:r>
          </w:p>
        </w:tc>
      </w:tr>
    </w:tbl>
    <w:p w14:paraId="3C891ABC" w14:textId="77777777" w:rsidR="00010919" w:rsidRDefault="00010919" w:rsidP="000E29DC">
      <w:pPr>
        <w:spacing w:after="0"/>
      </w:pPr>
    </w:p>
    <w:p w14:paraId="72D36D0B" w14:textId="77777777" w:rsidR="00416851" w:rsidRDefault="00416851" w:rsidP="000E29DC">
      <w:pPr>
        <w:spacing w:after="0"/>
      </w:pPr>
    </w:p>
    <w:p w14:paraId="340B3B87" w14:textId="77777777" w:rsidR="00ED5BCB" w:rsidRDefault="00E8490F" w:rsidP="000E29DC">
      <w:pPr>
        <w:spacing w:after="0"/>
      </w:pPr>
      <w:r>
        <w:t xml:space="preserve"> Arduino Robot controller mounting hardware (For Arduino Uno </w:t>
      </w:r>
      <w:proofErr w:type="spellStart"/>
      <w:r>
        <w:t>Wifi</w:t>
      </w:r>
      <w:proofErr w:type="spellEnd"/>
      <w:r>
        <w:t xml:space="preserve"> and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2D9FD3A9" w14:textId="77777777" w:rsidTr="00D242C1">
        <w:tc>
          <w:tcPr>
            <w:tcW w:w="1092" w:type="dxa"/>
          </w:tcPr>
          <w:p w14:paraId="2DF77FB0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0AEA4E05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59BFC971" w14:textId="77777777" w:rsidR="00E8490F" w:rsidRDefault="00E8490F" w:rsidP="00D242C1"/>
        </w:tc>
      </w:tr>
      <w:tr w:rsidR="00E8490F" w14:paraId="3882E940" w14:textId="77777777" w:rsidTr="00D242C1">
        <w:tc>
          <w:tcPr>
            <w:tcW w:w="1092" w:type="dxa"/>
          </w:tcPr>
          <w:p w14:paraId="6787CB8A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5F986278" w14:textId="77777777" w:rsidR="00E8490F" w:rsidRDefault="00E8490F" w:rsidP="00416851">
            <w:r>
              <w:t>M</w:t>
            </w:r>
            <w:r w:rsidR="00416851">
              <w:t xml:space="preserve"> 3 x 8</w:t>
            </w:r>
            <w:r>
              <w:t xml:space="preserve"> pan head machine screw</w:t>
            </w:r>
          </w:p>
        </w:tc>
        <w:tc>
          <w:tcPr>
            <w:tcW w:w="3133" w:type="dxa"/>
          </w:tcPr>
          <w:p w14:paraId="740680AA" w14:textId="77777777" w:rsidR="00E8490F" w:rsidRDefault="00E8490F" w:rsidP="00D242C1">
            <w:r>
              <w:object w:dxaOrig="675" w:dyaOrig="375" w14:anchorId="0A9C21AE">
                <v:shape id="_x0000_i1031" type="#_x0000_t75" style="width:48pt;height:27pt" o:ole="">
                  <v:imagedata r:id="rId25" o:title=""/>
                </v:shape>
                <o:OLEObject Type="Embed" ProgID="PBrush" ShapeID="_x0000_i1031" DrawAspect="Content" ObjectID="_1744537067" r:id="rId26"/>
              </w:object>
            </w:r>
          </w:p>
        </w:tc>
      </w:tr>
      <w:tr w:rsidR="00E8490F" w14:paraId="7978BF3F" w14:textId="77777777" w:rsidTr="00D242C1">
        <w:tc>
          <w:tcPr>
            <w:tcW w:w="1092" w:type="dxa"/>
          </w:tcPr>
          <w:p w14:paraId="113B20E2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24692F68" w14:textId="77777777" w:rsidR="00E8490F" w:rsidRDefault="00E8490F" w:rsidP="00416851">
            <w:proofErr w:type="gramStart"/>
            <w:r>
              <w:t>M</w:t>
            </w:r>
            <w:r w:rsidR="00416851">
              <w:t xml:space="preserve">  3</w:t>
            </w:r>
            <w:proofErr w:type="gramEnd"/>
            <w:r>
              <w:t xml:space="preserve"> nut</w:t>
            </w:r>
          </w:p>
        </w:tc>
        <w:tc>
          <w:tcPr>
            <w:tcW w:w="3133" w:type="dxa"/>
          </w:tcPr>
          <w:p w14:paraId="724C702F" w14:textId="77777777" w:rsidR="00E8490F" w:rsidRDefault="00E8490F" w:rsidP="00D242C1">
            <w:r>
              <w:object w:dxaOrig="360" w:dyaOrig="420" w14:anchorId="22C4D9DE">
                <v:shape id="_x0000_i1032" type="#_x0000_t75" style="width:26.25pt;height:30pt" o:ole="">
                  <v:imagedata r:id="rId27" o:title=""/>
                </v:shape>
                <o:OLEObject Type="Embed" ProgID="PBrush" ShapeID="_x0000_i1032" DrawAspect="Content" ObjectID="_1744537068" r:id="rId28"/>
              </w:object>
            </w:r>
          </w:p>
        </w:tc>
      </w:tr>
    </w:tbl>
    <w:p w14:paraId="284DBD9D" w14:textId="77777777" w:rsidR="00010919" w:rsidRDefault="00010919" w:rsidP="000E29DC">
      <w:pPr>
        <w:spacing w:after="0"/>
      </w:pPr>
    </w:p>
    <w:p w14:paraId="496FEEE6" w14:textId="77777777" w:rsidR="00416851" w:rsidRDefault="00416851" w:rsidP="000E29DC">
      <w:pPr>
        <w:spacing w:after="0"/>
      </w:pPr>
    </w:p>
    <w:p w14:paraId="662CD69A" w14:textId="77777777" w:rsidR="00E8490F" w:rsidRDefault="00E8490F" w:rsidP="000E29DC">
      <w:pPr>
        <w:spacing w:after="0"/>
      </w:pPr>
      <w:r>
        <w:t xml:space="preserve">CS Robot mounting hardware (for Raspberry Pi and </w:t>
      </w:r>
      <w:proofErr w:type="spellStart"/>
      <w:r>
        <w:t>Mirto</w:t>
      </w:r>
      <w:proofErr w:type="spellEnd"/>
      <w:r>
        <w:t xml:space="preserve">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67C7830F" w14:textId="77777777" w:rsidTr="00D242C1">
        <w:tc>
          <w:tcPr>
            <w:tcW w:w="1092" w:type="dxa"/>
          </w:tcPr>
          <w:p w14:paraId="6131C51C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4D63A3FB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0296A1BD" w14:textId="77777777" w:rsidR="00E8490F" w:rsidRDefault="00E8490F" w:rsidP="00D242C1"/>
        </w:tc>
      </w:tr>
      <w:tr w:rsidR="00E8490F" w14:paraId="15AC7836" w14:textId="77777777" w:rsidTr="00D242C1">
        <w:tc>
          <w:tcPr>
            <w:tcW w:w="1092" w:type="dxa"/>
          </w:tcPr>
          <w:p w14:paraId="6BFBC784" w14:textId="77777777" w:rsidR="00E8490F" w:rsidRDefault="00E8490F" w:rsidP="00D242C1">
            <w:r>
              <w:t>8</w:t>
            </w:r>
          </w:p>
        </w:tc>
        <w:tc>
          <w:tcPr>
            <w:tcW w:w="5018" w:type="dxa"/>
          </w:tcPr>
          <w:p w14:paraId="35220778" w14:textId="77777777" w:rsidR="00E8490F" w:rsidRDefault="00E8490F" w:rsidP="00D242C1">
            <w:r>
              <w:t>M2.5 x 12 pan head machine screw</w:t>
            </w:r>
          </w:p>
        </w:tc>
        <w:tc>
          <w:tcPr>
            <w:tcW w:w="3133" w:type="dxa"/>
          </w:tcPr>
          <w:p w14:paraId="75854B73" w14:textId="77777777" w:rsidR="00E8490F" w:rsidRDefault="00E8490F" w:rsidP="00D242C1">
            <w:r>
              <w:object w:dxaOrig="675" w:dyaOrig="375" w14:anchorId="74E6E253">
                <v:shape id="_x0000_i1033" type="#_x0000_t75" style="width:48pt;height:27pt" o:ole="">
                  <v:imagedata r:id="rId25" o:title=""/>
                </v:shape>
                <o:OLEObject Type="Embed" ProgID="PBrush" ShapeID="_x0000_i1033" DrawAspect="Content" ObjectID="_1744537069" r:id="rId29"/>
              </w:object>
            </w:r>
          </w:p>
        </w:tc>
      </w:tr>
      <w:tr w:rsidR="00E8490F" w14:paraId="2DD9325F" w14:textId="77777777" w:rsidTr="00D242C1">
        <w:tc>
          <w:tcPr>
            <w:tcW w:w="1092" w:type="dxa"/>
          </w:tcPr>
          <w:p w14:paraId="148C65CB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6929DCBC" w14:textId="77777777" w:rsidR="00E8490F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proofErr w:type="gramStart"/>
            <w:r w:rsidR="00416851">
              <w:t xml:space="preserve">4 </w:t>
            </w:r>
            <w:r>
              <w:t xml:space="preserve"> threaded</w:t>
            </w:r>
            <w:proofErr w:type="gramEnd"/>
            <w:r>
              <w:t xml:space="preserve"> s</w:t>
            </w:r>
            <w:r w:rsidR="00416851">
              <w:t>tandoff</w:t>
            </w:r>
            <w:r>
              <w:t xml:space="preserve"> for Pi</w:t>
            </w:r>
          </w:p>
        </w:tc>
        <w:tc>
          <w:tcPr>
            <w:tcW w:w="3133" w:type="dxa"/>
          </w:tcPr>
          <w:p w14:paraId="0605F6C9" w14:textId="77777777" w:rsidR="00E8490F" w:rsidRDefault="00E8490F" w:rsidP="00D242C1">
            <w:r>
              <w:object w:dxaOrig="2865" w:dyaOrig="2670" w14:anchorId="588591B2">
                <v:shape id="_x0000_i1034" type="#_x0000_t75" style="width:36.75pt;height:33.75pt" o:ole="">
                  <v:imagedata r:id="rId30" o:title=""/>
                </v:shape>
                <o:OLEObject Type="Embed" ProgID="PBrush" ShapeID="_x0000_i1034" DrawAspect="Content" ObjectID="_1744537070" r:id="rId31"/>
              </w:object>
            </w:r>
          </w:p>
        </w:tc>
      </w:tr>
      <w:tr w:rsidR="00E8490F" w14:paraId="4E3D131B" w14:textId="77777777" w:rsidTr="00D242C1">
        <w:tc>
          <w:tcPr>
            <w:tcW w:w="1092" w:type="dxa"/>
          </w:tcPr>
          <w:p w14:paraId="006E2694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1CCABADC" w14:textId="77777777" w:rsidR="00E8490F" w:rsidDel="00C123E5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r>
              <w:t xml:space="preserve">16 threaded </w:t>
            </w:r>
            <w:r w:rsidR="00416851">
              <w:t>standoff</w:t>
            </w:r>
            <w:r>
              <w:t xml:space="preserve"> for </w:t>
            </w:r>
            <w:proofErr w:type="spellStart"/>
            <w:r>
              <w:t>Mirto</w:t>
            </w:r>
            <w:proofErr w:type="spellEnd"/>
            <w:r>
              <w:t xml:space="preserve"> PCB</w:t>
            </w:r>
            <w:r>
              <w:tab/>
            </w:r>
          </w:p>
        </w:tc>
        <w:tc>
          <w:tcPr>
            <w:tcW w:w="3133" w:type="dxa"/>
          </w:tcPr>
          <w:p w14:paraId="286F3B27" w14:textId="77777777" w:rsidR="00E8490F" w:rsidRDefault="00E8490F" w:rsidP="00D242C1">
            <w:r>
              <w:object w:dxaOrig="2295" w:dyaOrig="1170" w14:anchorId="17334A22">
                <v:shape id="_x0000_i1035" type="#_x0000_t75" style="width:82.5pt;height:42pt" o:ole="">
                  <v:imagedata r:id="rId32" o:title=""/>
                </v:shape>
                <o:OLEObject Type="Embed" ProgID="PBrush" ShapeID="_x0000_i1035" DrawAspect="Content" ObjectID="_1744537071" r:id="rId33"/>
              </w:object>
            </w:r>
          </w:p>
        </w:tc>
      </w:tr>
    </w:tbl>
    <w:p w14:paraId="1812E364" w14:textId="77777777" w:rsidR="00416851" w:rsidRDefault="00416851" w:rsidP="000E29DC">
      <w:pPr>
        <w:spacing w:after="0"/>
      </w:pPr>
    </w:p>
    <w:p w14:paraId="13DD8281" w14:textId="77777777" w:rsidR="00B07722" w:rsidRDefault="00B07722"/>
    <w:p w14:paraId="27AA36C4" w14:textId="703EBACE" w:rsidR="00416851" w:rsidRDefault="00416851">
      <w:r>
        <w:br w:type="page"/>
      </w:r>
    </w:p>
    <w:p w14:paraId="4803C2F6" w14:textId="77777777" w:rsidR="00E8490F" w:rsidRDefault="00E8490F" w:rsidP="000E29DC">
      <w:pPr>
        <w:spacing w:after="0"/>
      </w:pPr>
    </w:p>
    <w:p w14:paraId="535B3554" w14:textId="77777777" w:rsidR="00E85F06" w:rsidRDefault="00E85F06" w:rsidP="000E29DC">
      <w:pPr>
        <w:spacing w:after="0"/>
      </w:pPr>
      <w:r>
        <w:t>Additional hardware for robot with bump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5F06" w14:paraId="04421344" w14:textId="77777777" w:rsidTr="00E85F06">
        <w:tc>
          <w:tcPr>
            <w:tcW w:w="1092" w:type="dxa"/>
          </w:tcPr>
          <w:p w14:paraId="6D19A8CF" w14:textId="77777777" w:rsidR="00E85F06" w:rsidRDefault="00E85F06" w:rsidP="00E85F06">
            <w:r>
              <w:t>Quantity</w:t>
            </w:r>
          </w:p>
        </w:tc>
        <w:tc>
          <w:tcPr>
            <w:tcW w:w="5018" w:type="dxa"/>
          </w:tcPr>
          <w:p w14:paraId="0C6E107A" w14:textId="77777777" w:rsidR="00E85F06" w:rsidRDefault="00E85F06" w:rsidP="00E85F06">
            <w:r>
              <w:t>Description</w:t>
            </w:r>
          </w:p>
        </w:tc>
        <w:tc>
          <w:tcPr>
            <w:tcW w:w="3133" w:type="dxa"/>
          </w:tcPr>
          <w:p w14:paraId="757AD4C9" w14:textId="77777777" w:rsidR="00E85F06" w:rsidRDefault="00E85F06" w:rsidP="00E85F06"/>
        </w:tc>
      </w:tr>
      <w:tr w:rsidR="00E85F06" w14:paraId="14EA2DC9" w14:textId="77777777" w:rsidTr="00E85F06">
        <w:tc>
          <w:tcPr>
            <w:tcW w:w="1092" w:type="dxa"/>
          </w:tcPr>
          <w:p w14:paraId="75E9CF12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25B9EEA9" w14:textId="77777777" w:rsidR="00E85F06" w:rsidRDefault="00E85F06" w:rsidP="00E85F06">
            <w:r>
              <w:t xml:space="preserve">M3 X 20 socket button screw </w:t>
            </w:r>
          </w:p>
        </w:tc>
        <w:tc>
          <w:tcPr>
            <w:tcW w:w="3133" w:type="dxa"/>
          </w:tcPr>
          <w:p w14:paraId="69058C74" w14:textId="77777777" w:rsidR="00E85F06" w:rsidRDefault="00E85F06" w:rsidP="00E85F06">
            <w:r>
              <w:object w:dxaOrig="1710" w:dyaOrig="600" w14:anchorId="25AFC67B">
                <v:shape id="_x0000_i1036" type="#_x0000_t75" style="width:120pt;height:42pt" o:ole="">
                  <v:imagedata r:id="rId34" o:title=""/>
                </v:shape>
                <o:OLEObject Type="Embed" ProgID="PBrush" ShapeID="_x0000_i1036" DrawAspect="Content" ObjectID="_1744537072" r:id="rId35"/>
              </w:object>
            </w:r>
          </w:p>
        </w:tc>
      </w:tr>
      <w:tr w:rsidR="00E85F06" w14:paraId="70CCAFFE" w14:textId="77777777" w:rsidTr="00E85F06">
        <w:tc>
          <w:tcPr>
            <w:tcW w:w="1092" w:type="dxa"/>
          </w:tcPr>
          <w:p w14:paraId="76EB4438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3AA50E22" w14:textId="77777777" w:rsidR="00E85F06" w:rsidRDefault="00E85F06" w:rsidP="00E85F06">
            <w:r>
              <w:t>Plastic washer</w:t>
            </w:r>
          </w:p>
        </w:tc>
        <w:tc>
          <w:tcPr>
            <w:tcW w:w="3133" w:type="dxa"/>
          </w:tcPr>
          <w:p w14:paraId="691BF681" w14:textId="77777777" w:rsidR="00E85F06" w:rsidRDefault="00E85F06" w:rsidP="00E85F06">
            <w:r>
              <w:object w:dxaOrig="720" w:dyaOrig="765" w14:anchorId="635E2523">
                <v:shape id="_x0000_i1037" type="#_x0000_t75" style="width:45.75pt;height:48pt" o:ole="">
                  <v:imagedata r:id="rId36" o:title=""/>
                </v:shape>
                <o:OLEObject Type="Embed" ProgID="PBrush" ShapeID="_x0000_i1037" DrawAspect="Content" ObjectID="_1744537073" r:id="rId37"/>
              </w:object>
            </w:r>
          </w:p>
        </w:tc>
      </w:tr>
      <w:tr w:rsidR="00E85F06" w14:paraId="74A52235" w14:textId="77777777" w:rsidTr="00E85F06">
        <w:tc>
          <w:tcPr>
            <w:tcW w:w="1092" w:type="dxa"/>
          </w:tcPr>
          <w:p w14:paraId="77888A26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4C28BCC7" w14:textId="77777777" w:rsidR="00E85F06" w:rsidRDefault="00E85F06" w:rsidP="00E85F06">
            <w:r>
              <w:t>M3 X 6 spacer</w:t>
            </w:r>
          </w:p>
        </w:tc>
        <w:tc>
          <w:tcPr>
            <w:tcW w:w="3133" w:type="dxa"/>
          </w:tcPr>
          <w:p w14:paraId="51DF0A90" w14:textId="77777777" w:rsidR="00E85F06" w:rsidRDefault="00E85F06" w:rsidP="00E85F06">
            <w:r>
              <w:object w:dxaOrig="615" w:dyaOrig="405" w14:anchorId="2DC3A25B">
                <v:shape id="_x0000_i1038" type="#_x0000_t75" style="width:39pt;height:25.5pt" o:ole="">
                  <v:imagedata r:id="rId38" o:title=""/>
                </v:shape>
                <o:OLEObject Type="Embed" ProgID="PBrush" ShapeID="_x0000_i1038" DrawAspect="Content" ObjectID="_1744537074" r:id="rId39"/>
              </w:object>
            </w:r>
          </w:p>
        </w:tc>
      </w:tr>
      <w:tr w:rsidR="00E85F06" w14:paraId="30AA393A" w14:textId="77777777" w:rsidTr="00E85F06">
        <w:tc>
          <w:tcPr>
            <w:tcW w:w="1092" w:type="dxa"/>
          </w:tcPr>
          <w:p w14:paraId="7E1E3AAB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68BDB638" w14:textId="77777777" w:rsidR="00E85F06" w:rsidRDefault="00E85F06" w:rsidP="00E85F06">
            <w:r>
              <w:t>M3 locknut</w:t>
            </w:r>
          </w:p>
        </w:tc>
        <w:tc>
          <w:tcPr>
            <w:tcW w:w="3133" w:type="dxa"/>
          </w:tcPr>
          <w:p w14:paraId="5104652C" w14:textId="77777777" w:rsidR="00E85F06" w:rsidRDefault="00E85F06" w:rsidP="00E85F06">
            <w:r>
              <w:object w:dxaOrig="660" w:dyaOrig="615" w14:anchorId="45385373">
                <v:shape id="_x0000_i1039" type="#_x0000_t75" style="width:45.75pt;height:42pt" o:ole="">
                  <v:imagedata r:id="rId40" o:title=""/>
                </v:shape>
                <o:OLEObject Type="Embed" ProgID="PBrush" ShapeID="_x0000_i1039" DrawAspect="Content" ObjectID="_1744537075" r:id="rId41"/>
              </w:object>
            </w:r>
          </w:p>
        </w:tc>
      </w:tr>
      <w:tr w:rsidR="00E85F06" w14:paraId="18F92D4B" w14:textId="77777777" w:rsidTr="00E85F06">
        <w:tc>
          <w:tcPr>
            <w:tcW w:w="1092" w:type="dxa"/>
          </w:tcPr>
          <w:p w14:paraId="0D6243A9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0DCA58DA" w14:textId="77777777" w:rsidR="00E85F06" w:rsidRDefault="00E85F06" w:rsidP="00E85F06">
            <w:r>
              <w:t>Nylon dome nut</w:t>
            </w:r>
          </w:p>
        </w:tc>
        <w:tc>
          <w:tcPr>
            <w:tcW w:w="3133" w:type="dxa"/>
          </w:tcPr>
          <w:p w14:paraId="26BF6E5A" w14:textId="77777777" w:rsidR="00E85F06" w:rsidRDefault="00E85F06" w:rsidP="00E85F06">
            <w:r>
              <w:object w:dxaOrig="660" w:dyaOrig="660" w14:anchorId="1CE64D2E">
                <v:shape id="_x0000_i1040" type="#_x0000_t75" style="width:45.75pt;height:45.75pt" o:ole="">
                  <v:imagedata r:id="rId42" o:title=""/>
                </v:shape>
                <o:OLEObject Type="Embed" ProgID="PBrush" ShapeID="_x0000_i1040" DrawAspect="Content" ObjectID="_1744537076" r:id="rId43"/>
              </w:object>
            </w:r>
          </w:p>
        </w:tc>
      </w:tr>
      <w:tr w:rsidR="00E85F06" w14:paraId="334818AD" w14:textId="77777777" w:rsidTr="00E85F06">
        <w:tc>
          <w:tcPr>
            <w:tcW w:w="1092" w:type="dxa"/>
          </w:tcPr>
          <w:p w14:paraId="2A4B4B5F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25974D09" w14:textId="77777777" w:rsidR="00E85F06" w:rsidRDefault="00E85F06" w:rsidP="00E85F06">
            <w:r>
              <w:t>M2.5 x 12 pan head machine screw</w:t>
            </w:r>
          </w:p>
        </w:tc>
        <w:tc>
          <w:tcPr>
            <w:tcW w:w="3133" w:type="dxa"/>
          </w:tcPr>
          <w:p w14:paraId="38731DB9" w14:textId="77777777" w:rsidR="00E85F06" w:rsidRDefault="00E85F06" w:rsidP="00E85F06">
            <w:r>
              <w:object w:dxaOrig="675" w:dyaOrig="375" w14:anchorId="4A2B8E7D">
                <v:shape id="_x0000_i1041" type="#_x0000_t75" style="width:48pt;height:27pt" o:ole="">
                  <v:imagedata r:id="rId25" o:title=""/>
                </v:shape>
                <o:OLEObject Type="Embed" ProgID="PBrush" ShapeID="_x0000_i1041" DrawAspect="Content" ObjectID="_1744537077" r:id="rId44"/>
              </w:object>
            </w:r>
          </w:p>
        </w:tc>
      </w:tr>
      <w:tr w:rsidR="00E85F06" w14:paraId="7EB62CE3" w14:textId="77777777" w:rsidTr="00E85F06">
        <w:tc>
          <w:tcPr>
            <w:tcW w:w="1092" w:type="dxa"/>
          </w:tcPr>
          <w:p w14:paraId="6FE76FD9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1CBAD138" w14:textId="77777777" w:rsidR="00E85F06" w:rsidRDefault="00E85F06" w:rsidP="00E85F06">
            <w:r>
              <w:t>M2.5 nut</w:t>
            </w:r>
          </w:p>
        </w:tc>
        <w:tc>
          <w:tcPr>
            <w:tcW w:w="3133" w:type="dxa"/>
          </w:tcPr>
          <w:p w14:paraId="45F90EB6" w14:textId="77777777" w:rsidR="00E85F06" w:rsidRDefault="00E85F06" w:rsidP="00E85F06">
            <w:r>
              <w:object w:dxaOrig="360" w:dyaOrig="420" w14:anchorId="040634C5">
                <v:shape id="_x0000_i1042" type="#_x0000_t75" style="width:26.25pt;height:30pt" o:ole="">
                  <v:imagedata r:id="rId27" o:title=""/>
                </v:shape>
                <o:OLEObject Type="Embed" ProgID="PBrush" ShapeID="_x0000_i1042" DrawAspect="Content" ObjectID="_1744537078" r:id="rId45"/>
              </w:object>
            </w:r>
          </w:p>
        </w:tc>
      </w:tr>
    </w:tbl>
    <w:p w14:paraId="2DE4F953" w14:textId="77777777" w:rsidR="00D32A83" w:rsidRDefault="00D32A83"/>
    <w:p w14:paraId="443DBE8B" w14:textId="77777777" w:rsidR="00010919" w:rsidRDefault="00010919" w:rsidP="00010919">
      <w:pPr>
        <w:spacing w:after="0"/>
      </w:pPr>
      <w:r>
        <w:t>Additional Hardware for robots with IR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010919" w14:paraId="359061DA" w14:textId="77777777" w:rsidTr="00D242C1">
        <w:tc>
          <w:tcPr>
            <w:tcW w:w="1092" w:type="dxa"/>
          </w:tcPr>
          <w:p w14:paraId="0FC3A8B9" w14:textId="77777777" w:rsidR="00010919" w:rsidRDefault="00010919" w:rsidP="00010919">
            <w:r>
              <w:t>Quantity</w:t>
            </w:r>
          </w:p>
        </w:tc>
        <w:tc>
          <w:tcPr>
            <w:tcW w:w="5018" w:type="dxa"/>
          </w:tcPr>
          <w:p w14:paraId="602C8CF5" w14:textId="77777777" w:rsidR="00010919" w:rsidRDefault="00010919" w:rsidP="00010919">
            <w:r>
              <w:t>Description</w:t>
            </w:r>
          </w:p>
        </w:tc>
        <w:tc>
          <w:tcPr>
            <w:tcW w:w="3133" w:type="dxa"/>
          </w:tcPr>
          <w:p w14:paraId="28288559" w14:textId="77777777" w:rsidR="00010919" w:rsidRDefault="00010919" w:rsidP="00010919"/>
        </w:tc>
      </w:tr>
      <w:tr w:rsidR="00010919" w14:paraId="0829AF41" w14:textId="77777777" w:rsidTr="00D242C1">
        <w:tc>
          <w:tcPr>
            <w:tcW w:w="1092" w:type="dxa"/>
          </w:tcPr>
          <w:p w14:paraId="7F06BCB6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40828E20" w14:textId="77777777" w:rsidR="00010919" w:rsidRDefault="00010919" w:rsidP="00010919">
            <w:r>
              <w:t>M2 X 12 pan head machine screw</w:t>
            </w:r>
          </w:p>
        </w:tc>
        <w:tc>
          <w:tcPr>
            <w:tcW w:w="3133" w:type="dxa"/>
          </w:tcPr>
          <w:p w14:paraId="6B932CC7" w14:textId="77777777" w:rsidR="00010919" w:rsidRDefault="00010919" w:rsidP="00010919">
            <w:r>
              <w:object w:dxaOrig="420" w:dyaOrig="225" w14:anchorId="7D23177E">
                <v:shape id="_x0000_i1043" type="#_x0000_t75" style="width:39pt;height:21.75pt" o:ole="">
                  <v:imagedata r:id="rId46" o:title=""/>
                </v:shape>
                <o:OLEObject Type="Embed" ProgID="PBrush" ShapeID="_x0000_i1043" DrawAspect="Content" ObjectID="_1744537079" r:id="rId47"/>
              </w:object>
            </w:r>
          </w:p>
        </w:tc>
      </w:tr>
      <w:tr w:rsidR="00010919" w14:paraId="4E84CCEA" w14:textId="77777777" w:rsidTr="00D242C1">
        <w:tc>
          <w:tcPr>
            <w:tcW w:w="1092" w:type="dxa"/>
          </w:tcPr>
          <w:p w14:paraId="423505E3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072FB4ED" w14:textId="77777777" w:rsidR="00010919" w:rsidRDefault="00010919" w:rsidP="00010919">
            <w:r>
              <w:t>M</w:t>
            </w:r>
            <w:proofErr w:type="gramStart"/>
            <w:r>
              <w:t>2  nut</w:t>
            </w:r>
            <w:proofErr w:type="gramEnd"/>
          </w:p>
        </w:tc>
        <w:tc>
          <w:tcPr>
            <w:tcW w:w="3133" w:type="dxa"/>
          </w:tcPr>
          <w:p w14:paraId="4C3CAB4F" w14:textId="77777777" w:rsidR="00010919" w:rsidRDefault="00010919" w:rsidP="00010919">
            <w:r>
              <w:object w:dxaOrig="270" w:dyaOrig="315" w14:anchorId="46494A3D">
                <v:shape id="_x0000_i1044" type="#_x0000_t75" style="width:18.75pt;height:21.75pt" o:ole="">
                  <v:imagedata r:id="rId48" o:title=""/>
                </v:shape>
                <o:OLEObject Type="Embed" ProgID="PBrush" ShapeID="_x0000_i1044" DrawAspect="Content" ObjectID="_1744537080" r:id="rId49"/>
              </w:object>
            </w:r>
          </w:p>
        </w:tc>
      </w:tr>
    </w:tbl>
    <w:p w14:paraId="57B61754" w14:textId="77777777" w:rsidR="00010919" w:rsidRDefault="00010919"/>
    <w:p w14:paraId="7FA9E80C" w14:textId="77777777" w:rsidR="00897582" w:rsidRDefault="00897582">
      <w:r>
        <w:br w:type="page"/>
      </w:r>
    </w:p>
    <w:p w14:paraId="34382233" w14:textId="77777777" w:rsidR="00D32A83" w:rsidRDefault="00D32A83"/>
    <w:p w14:paraId="6884D285" w14:textId="77777777" w:rsidR="00FF6369" w:rsidRDefault="00FF6369">
      <w:r>
        <w:t>Build notes:</w:t>
      </w:r>
    </w:p>
    <w:p w14:paraId="4A8D29E8" w14:textId="77777777" w:rsidR="00663D16" w:rsidRPr="0066279A" w:rsidRDefault="00663D16" w:rsidP="00A51839">
      <w:pPr>
        <w:pStyle w:val="ListParagraph"/>
        <w:numPr>
          <w:ilvl w:val="0"/>
          <w:numId w:val="1"/>
        </w:numPr>
        <w:spacing w:after="0"/>
        <w:rPr>
          <w:b/>
          <w:color w:val="FF0000"/>
        </w:rPr>
      </w:pPr>
      <w:r w:rsidRPr="0066279A">
        <w:rPr>
          <w:b/>
          <w:color w:val="FF0000"/>
        </w:rPr>
        <w:t xml:space="preserve">Read through all steps before </w:t>
      </w:r>
      <w:proofErr w:type="gramStart"/>
      <w:r w:rsidRPr="0066279A">
        <w:rPr>
          <w:b/>
          <w:color w:val="FF0000"/>
        </w:rPr>
        <w:t>beginning  assembly</w:t>
      </w:r>
      <w:proofErr w:type="gramEnd"/>
    </w:p>
    <w:p w14:paraId="248D9135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Double </w:t>
      </w:r>
      <w:r w:rsidR="00A51839">
        <w:t>check hardware before each assembly step and make sure that the length of the screw matches the instructions</w:t>
      </w:r>
      <w:r>
        <w:t xml:space="preserve">. </w:t>
      </w:r>
    </w:p>
    <w:p w14:paraId="6608759E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Look at the prototype if you are not sure how things go </w:t>
      </w:r>
      <w:proofErr w:type="gramStart"/>
      <w:r>
        <w:t>together</w:t>
      </w:r>
      <w:proofErr w:type="gramEnd"/>
    </w:p>
    <w:p w14:paraId="6D9526A8" w14:textId="77777777" w:rsidR="00FF6369" w:rsidRPr="0066279A" w:rsidRDefault="00FF6369" w:rsidP="00A51839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 w:rsidRPr="0066279A">
        <w:rPr>
          <w:color w:val="FF0000"/>
        </w:rPr>
        <w:t xml:space="preserve">Don’t overtighten the </w:t>
      </w:r>
      <w:proofErr w:type="gramStart"/>
      <w:r w:rsidRPr="0066279A">
        <w:rPr>
          <w:color w:val="FF0000"/>
        </w:rPr>
        <w:t>screws</w:t>
      </w:r>
      <w:proofErr w:type="gramEnd"/>
    </w:p>
    <w:p w14:paraId="0DF8E954" w14:textId="77777777" w:rsidR="00756A71" w:rsidRDefault="00756A71" w:rsidP="00A51839">
      <w:pPr>
        <w:pStyle w:val="ListParagraph"/>
        <w:numPr>
          <w:ilvl w:val="0"/>
          <w:numId w:val="1"/>
        </w:numPr>
        <w:spacing w:after="0"/>
      </w:pPr>
      <w:r>
        <w:t>Machine screws are pan head where not specified.</w:t>
      </w:r>
    </w:p>
    <w:p w14:paraId="211BFD61" w14:textId="77777777" w:rsidR="00A51839" w:rsidRDefault="00A51839" w:rsidP="00A51839">
      <w:pPr>
        <w:pStyle w:val="ListParagraph"/>
        <w:numPr>
          <w:ilvl w:val="0"/>
          <w:numId w:val="1"/>
        </w:numPr>
        <w:spacing w:after="0"/>
      </w:pPr>
      <w:r>
        <w:t xml:space="preserve">Use thread lock only after initial </w:t>
      </w:r>
      <w:proofErr w:type="gramStart"/>
      <w:r>
        <w:t>assembly</w:t>
      </w:r>
      <w:proofErr w:type="gramEnd"/>
    </w:p>
    <w:p w14:paraId="49D43F1D" w14:textId="77777777" w:rsidR="00D32A83" w:rsidRDefault="00D32A83" w:rsidP="00243A1E">
      <w:pPr>
        <w:spacing w:after="0"/>
      </w:pPr>
    </w:p>
    <w:p w14:paraId="6E86234F" w14:textId="77777777" w:rsidR="00D32A83" w:rsidRDefault="00D32A83" w:rsidP="00243A1E">
      <w:pPr>
        <w:spacing w:after="0"/>
      </w:pPr>
    </w:p>
    <w:p w14:paraId="2B057D7E" w14:textId="77777777" w:rsidR="00E96B73" w:rsidRDefault="00E96B73" w:rsidP="00243A1E">
      <w:pPr>
        <w:spacing w:after="0"/>
      </w:pPr>
      <w:r>
        <w:t xml:space="preserve">If not already fitted, insert M3 nut into slot on hub and hold in place with grub </w:t>
      </w:r>
      <w:proofErr w:type="gramStart"/>
      <w:r>
        <w:t>screw</w:t>
      </w:r>
      <w:proofErr w:type="gramEnd"/>
      <w:r>
        <w:t xml:space="preserve"> </w:t>
      </w:r>
    </w:p>
    <w:p w14:paraId="0CAC24EA" w14:textId="77777777" w:rsidR="008868C0" w:rsidRPr="008868C0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2025344" behindDoc="1" locked="0" layoutInCell="1" allowOverlap="1" wp14:anchorId="04B1DD9B" wp14:editId="44F89955">
            <wp:simplePos x="0" y="0"/>
            <wp:positionH relativeFrom="column">
              <wp:posOffset>2029460</wp:posOffset>
            </wp:positionH>
            <wp:positionV relativeFrom="paragraph">
              <wp:posOffset>52705</wp:posOffset>
            </wp:positionV>
            <wp:extent cx="198374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365" y="21321"/>
                <wp:lineTo x="21365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8C0" w:rsidRPr="008868C0">
        <w:rPr>
          <w:rFonts w:ascii="Calibri" w:hAnsi="Calibri" w:cs="Calibri"/>
          <w:color w:val="000000"/>
        </w:rPr>
        <w:t xml:space="preserve">  </w:t>
      </w:r>
    </w:p>
    <w:p w14:paraId="4310EC31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B41DCB4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8BCDB7B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03CBB59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64EC31FA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392" behindDoc="0" locked="0" layoutInCell="1" allowOverlap="1" wp14:anchorId="2F103060" wp14:editId="101F1F96">
                <wp:simplePos x="0" y="0"/>
                <wp:positionH relativeFrom="column">
                  <wp:posOffset>509905</wp:posOffset>
                </wp:positionH>
                <wp:positionV relativeFrom="paragraph">
                  <wp:posOffset>27305</wp:posOffset>
                </wp:positionV>
                <wp:extent cx="15201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83" y="20057"/>
                    <wp:lineTo x="21383" y="0"/>
                    <wp:lineTo x="0" y="0"/>
                  </wp:wrapPolygon>
                </wp:wrapTight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AABEE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3A: Hub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03060" id="Text Box 432" o:spid="_x0000_s1043" type="#_x0000_t202" style="position:absolute;margin-left:40.15pt;margin-top:2.15pt;width:119.7pt;height:.05pt;z-index:25202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BaAiPQfAgAATgQAAA4AAAAAAAAAAAAAAAAALgIAAGRycy9lMm9Eb2MueG1sUEsB&#10;Ai0AFAAGAAgAAAAhAOzxdpDdAAAABgEAAA8AAAAAAAAAAAAAAAAAeQQAAGRycy9kb3ducmV2Lnht&#10;bFBLBQYAAAAABAAEAPMAAACDBQAAAAA=&#10;" stroked="f">
                <v:textbox style="mso-fit-shape-to-text:t" inset="0,0,0,0">
                  <w:txbxContent>
                    <w:p w14:paraId="195AABEE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3A: Hub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462C58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32014B8" w14:textId="77777777" w:rsidR="00E96B73" w:rsidRDefault="00E96B73" w:rsidP="00E96B73">
      <w:pPr>
        <w:spacing w:after="0"/>
      </w:pPr>
    </w:p>
    <w:p w14:paraId="20C7AE23" w14:textId="77777777" w:rsidR="00E96B73" w:rsidRPr="008868C0" w:rsidRDefault="00E96B73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Attach motors to mount using M3x5 button head screws. Don’t overtighten these screws.</w:t>
      </w:r>
    </w:p>
    <w:p w14:paraId="27703FA5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Note left and right motor positions are mirror images.</w:t>
      </w:r>
    </w:p>
    <w:p w14:paraId="184668FF" w14:textId="77777777" w:rsidR="00853A3F" w:rsidRPr="00FF6369" w:rsidRDefault="00FF6369">
      <w:pPr>
        <w:rPr>
          <w:b/>
        </w:rPr>
      </w:pPr>
      <w:r w:rsidRPr="0066279A">
        <w:rPr>
          <w:b/>
          <w:color w:val="FF0000"/>
        </w:rPr>
        <w:t xml:space="preserve">Caution – you must use the </w:t>
      </w:r>
      <w:r w:rsidR="003C6C9F" w:rsidRPr="0066279A">
        <w:rPr>
          <w:b/>
          <w:color w:val="FF0000"/>
        </w:rPr>
        <w:t>M3x</w:t>
      </w:r>
      <w:r w:rsidRPr="0066279A">
        <w:rPr>
          <w:b/>
          <w:color w:val="FF0000"/>
        </w:rPr>
        <w:t>5</w:t>
      </w:r>
      <w:r w:rsidR="003C6C9F" w:rsidRPr="0066279A">
        <w:rPr>
          <w:b/>
          <w:color w:val="FF0000"/>
        </w:rPr>
        <w:t xml:space="preserve"> </w:t>
      </w:r>
      <w:r w:rsidRPr="0066279A">
        <w:rPr>
          <w:b/>
          <w:color w:val="FF0000"/>
        </w:rPr>
        <w:t>hardware specified</w:t>
      </w:r>
      <w:r w:rsidR="001C7C83" w:rsidRPr="0066279A">
        <w:rPr>
          <w:b/>
          <w:color w:val="FF0000"/>
        </w:rPr>
        <w:t xml:space="preserve">, longer screws </w:t>
      </w:r>
      <w:r w:rsidRPr="0066279A">
        <w:rPr>
          <w:b/>
          <w:color w:val="FF0000"/>
        </w:rPr>
        <w:t>will damage the gearbox!</w:t>
      </w:r>
    </w:p>
    <w:p w14:paraId="6036C01F" w14:textId="77777777" w:rsidR="00E96B73" w:rsidRDefault="00EE43BA" w:rsidP="00E96B73">
      <w:pPr>
        <w:spacing w:after="0"/>
      </w:pPr>
      <w:r>
        <w:t xml:space="preserve">Hardware: </w:t>
      </w:r>
      <w:r w:rsidR="008868C0">
        <w:t>2</w:t>
      </w:r>
      <w:r>
        <w:t xml:space="preserve"> off M3</w:t>
      </w:r>
      <w:r w:rsidR="00407F63">
        <w:t xml:space="preserve"> </w:t>
      </w:r>
      <w:r>
        <w:t>x</w:t>
      </w:r>
      <w:r w:rsidR="00407F63">
        <w:t xml:space="preserve"> </w:t>
      </w:r>
      <w:r>
        <w:t>5 socket button screw</w:t>
      </w:r>
      <w:r w:rsidR="00B30CD2">
        <w:t>s</w:t>
      </w:r>
      <w:r w:rsidR="008868C0">
        <w:t xml:space="preserve"> for each motor</w:t>
      </w:r>
    </w:p>
    <w:p w14:paraId="2F755C06" w14:textId="77777777" w:rsidR="00EE43BA" w:rsidRDefault="00A60909" w:rsidP="00E96B73">
      <w:pPr>
        <w:spacing w:after="0"/>
      </w:pPr>
      <w:r>
        <w:t xml:space="preserve"> </w:t>
      </w:r>
      <w:r w:rsidR="00E96B73">
        <w:t xml:space="preserve">                   </w:t>
      </w:r>
      <w:r>
        <w:t xml:space="preserve">2 off M3 </w:t>
      </w:r>
      <w:r w:rsidR="00E96B73">
        <w:t xml:space="preserve">grub screws and M3 nuts for </w:t>
      </w:r>
      <w:proofErr w:type="gramStart"/>
      <w:r w:rsidR="00E96B73">
        <w:t>hubs</w:t>
      </w:r>
      <w:proofErr w:type="gramEnd"/>
    </w:p>
    <w:p w14:paraId="44582833" w14:textId="77777777" w:rsidR="005D370F" w:rsidRDefault="005D370F"/>
    <w:p w14:paraId="050AF416" w14:textId="77777777" w:rsidR="00E96B73" w:rsidRDefault="00E96B7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329142E4" wp14:editId="0EB60DAD">
                <wp:simplePos x="0" y="0"/>
                <wp:positionH relativeFrom="column">
                  <wp:posOffset>3593465</wp:posOffset>
                </wp:positionH>
                <wp:positionV relativeFrom="paragraph">
                  <wp:posOffset>1763868</wp:posOffset>
                </wp:positionV>
                <wp:extent cx="2519680" cy="499110"/>
                <wp:effectExtent l="0" t="0" r="13970" b="1524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4991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709BD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Mount motors so wire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s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face 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towards the rear when mounted on the bottom </w:t>
                            </w:r>
                            <w:proofErr w:type="gramStart"/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plat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e</w:t>
                            </w:r>
                            <w:proofErr w:type="gramEnd"/>
                          </w:p>
                          <w:p w14:paraId="7B3D67E8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</w:p>
                          <w:p w14:paraId="7DC81DB9" w14:textId="77777777" w:rsidR="00D242C1" w:rsidRPr="008868C0" w:rsidRDefault="00D242C1" w:rsidP="008868C0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01293886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42E4" id="_x0000_s1044" type="#_x0000_t202" style="position:absolute;margin-left:282.95pt;margin-top:138.9pt;width:198.4pt;height:39.3pt;z-index:2519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" fillcolor="yellow">
                <v:textbox>
                  <w:txbxContent>
                    <w:p w14:paraId="17F709BD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Mount motors so wire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s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face 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towards the rear when mounted on the bottom </w:t>
                      </w:r>
                      <w:proofErr w:type="gramStart"/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plat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e</w:t>
                      </w:r>
                      <w:proofErr w:type="gramEnd"/>
                    </w:p>
                    <w:p w14:paraId="7B3D67E8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</w:p>
                    <w:p w14:paraId="7DC81DB9" w14:textId="77777777" w:rsidR="00D242C1" w:rsidRPr="008868C0" w:rsidRDefault="00D242C1" w:rsidP="008868C0">
                      <w:pPr>
                        <w:rPr>
                          <w:sz w:val="28"/>
                        </w:rPr>
                      </w:pPr>
                    </w:p>
                    <w:p w14:paraId="01293886" w14:textId="77777777" w:rsidR="00D242C1" w:rsidRDefault="00D242C1"/>
                  </w:txbxContent>
                </v:textbox>
              </v:shape>
            </w:pict>
          </mc:Fallback>
        </mc:AlternateContent>
      </w:r>
    </w:p>
    <w:p w14:paraId="1042B561" w14:textId="77777777" w:rsidR="00865DC8" w:rsidRDefault="00865DC8">
      <w:r>
        <w:rPr>
          <w:noProof/>
        </w:rPr>
        <w:drawing>
          <wp:inline distT="0" distB="0" distL="0" distR="0" wp14:anchorId="2499E34E" wp14:editId="3EB1EFDE">
            <wp:extent cx="5724525" cy="17811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055B" w14:textId="77777777" w:rsidR="00853A3F" w:rsidRDefault="001E22BE" w:rsidP="001E22BE">
      <w:pPr>
        <w:pStyle w:val="Caption"/>
      </w:pPr>
      <w:r>
        <w:t xml:space="preserve">Figure </w:t>
      </w:r>
      <w:r w:rsidR="00824AB5">
        <w:t>3</w:t>
      </w:r>
      <w:r w:rsidR="00E96B73">
        <w:t>B</w:t>
      </w:r>
      <w:r>
        <w:t>: Motor Mount</w:t>
      </w:r>
    </w:p>
    <w:p w14:paraId="0F1B59F7" w14:textId="77777777" w:rsidR="00B34AAF" w:rsidRPr="008868C0" w:rsidRDefault="00B34AAF" w:rsidP="00B34AAF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 xml:space="preserve">Attach hub. There should be a slight gap to avoid touching motor </w:t>
      </w:r>
      <w:proofErr w:type="gramStart"/>
      <w:r w:rsidRPr="008868C0">
        <w:rPr>
          <w:rFonts w:ascii="Calibri" w:hAnsi="Calibri" w:cs="Calibri"/>
          <w:color w:val="000000"/>
        </w:rPr>
        <w:t>screws</w:t>
      </w:r>
      <w:proofErr w:type="gramEnd"/>
      <w:r w:rsidRPr="008868C0">
        <w:rPr>
          <w:rFonts w:ascii="Calibri" w:hAnsi="Calibri" w:cs="Calibri"/>
          <w:color w:val="000000"/>
        </w:rPr>
        <w:t xml:space="preserve">  </w:t>
      </w:r>
    </w:p>
    <w:p w14:paraId="27570D68" w14:textId="77777777" w:rsidR="00897582" w:rsidRDefault="00897582" w:rsidP="00897582"/>
    <w:p w14:paraId="51AA1CDB" w14:textId="77777777" w:rsidR="00AB2AB4" w:rsidRDefault="008C0230" w:rsidP="008C0230">
      <w:pPr>
        <w:rPr>
          <w:rFonts w:ascii="Calibri" w:hAnsi="Calibri" w:cs="Calibri"/>
          <w:color w:val="FF0000"/>
        </w:rPr>
      </w:pPr>
      <w:r w:rsidRPr="00831CA0">
        <w:rPr>
          <w:rFonts w:ascii="Calibri" w:hAnsi="Calibri" w:cs="Calibri"/>
          <w:color w:val="000000"/>
        </w:rPr>
        <w:lastRenderedPageBreak/>
        <w:t xml:space="preserve">The motor brackets are attached to the bottom </w:t>
      </w:r>
      <w:r w:rsidR="005D370F" w:rsidRPr="00831CA0">
        <w:rPr>
          <w:rFonts w:ascii="Calibri" w:hAnsi="Calibri" w:cs="Calibri"/>
          <w:color w:val="000000"/>
        </w:rPr>
        <w:t>plate with</w:t>
      </w:r>
      <w:r w:rsidRPr="00831CA0">
        <w:rPr>
          <w:rFonts w:ascii="Calibri" w:hAnsi="Calibri" w:cs="Calibri"/>
          <w:color w:val="000000"/>
        </w:rPr>
        <w:t xml:space="preserve"> the motor wir</w:t>
      </w:r>
      <w:r w:rsidR="00831CA0">
        <w:rPr>
          <w:rFonts w:ascii="Calibri" w:hAnsi="Calibri" w:cs="Calibri"/>
          <w:color w:val="000000"/>
        </w:rPr>
        <w:t xml:space="preserve">es facing </w:t>
      </w:r>
      <w:proofErr w:type="gramStart"/>
      <w:r w:rsidR="00831CA0">
        <w:rPr>
          <w:rFonts w:ascii="Calibri" w:hAnsi="Calibri" w:cs="Calibri"/>
          <w:color w:val="000000"/>
        </w:rPr>
        <w:t>to</w:t>
      </w:r>
      <w:proofErr w:type="gramEnd"/>
      <w:r w:rsidR="00831CA0">
        <w:rPr>
          <w:rFonts w:ascii="Calibri" w:hAnsi="Calibri" w:cs="Calibri"/>
          <w:color w:val="000000"/>
        </w:rPr>
        <w:t xml:space="preserve"> rear of the robot.  </w:t>
      </w:r>
      <w:r w:rsidR="00AB2AB4" w:rsidRPr="00831CA0">
        <w:rPr>
          <w:rFonts w:ascii="Calibri" w:hAnsi="Calibri" w:cs="Calibri"/>
          <w:color w:val="FF0000"/>
        </w:rPr>
        <w:t>Important: Orient base plate so letter L is on the left side of robot as shown in the figure</w:t>
      </w:r>
    </w:p>
    <w:p w14:paraId="0621E1BE" w14:textId="77777777" w:rsidR="00831CA0" w:rsidRDefault="00831CA0" w:rsidP="00831CA0">
      <w:pPr>
        <w:spacing w:after="0"/>
      </w:pPr>
      <w:r>
        <w:t>Hardware:</w:t>
      </w:r>
    </w:p>
    <w:p w14:paraId="5CDDE3E1" w14:textId="77777777" w:rsidR="00831CA0" w:rsidRDefault="00831CA0" w:rsidP="00831CA0">
      <w:pPr>
        <w:spacing w:after="0"/>
      </w:pPr>
      <w:r>
        <w:t xml:space="preserve"> 8 off M3</w:t>
      </w:r>
      <w:r w:rsidR="00407F63">
        <w:t xml:space="preserve"> </w:t>
      </w:r>
      <w:r>
        <w:t>x</w:t>
      </w:r>
      <w:r w:rsidR="00407F63">
        <w:t xml:space="preserve"> </w:t>
      </w:r>
      <w:r>
        <w:t>10 pan head machine screws and nuts</w:t>
      </w:r>
    </w:p>
    <w:p w14:paraId="477C0EDF" w14:textId="77777777" w:rsidR="00831CA0" w:rsidRPr="00831CA0" w:rsidRDefault="00831CA0" w:rsidP="008C0230"/>
    <w:p w14:paraId="7D535C92" w14:textId="77777777" w:rsidR="00131968" w:rsidRDefault="008C0230">
      <w:r>
        <w:rPr>
          <w:noProof/>
        </w:rPr>
        <w:drawing>
          <wp:inline distT="0" distB="0" distL="0" distR="0" wp14:anchorId="4B4BEAE5" wp14:editId="3A7F2577">
            <wp:extent cx="4796287" cy="3350349"/>
            <wp:effectExtent l="0" t="0" r="4445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24" cy="335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BE6" w14:textId="2F4F4031" w:rsidR="00897582" w:rsidRDefault="00831CA0">
      <w:r>
        <w:rPr>
          <w:noProof/>
        </w:rPr>
        <mc:AlternateContent>
          <mc:Choice Requires="wps">
            <w:drawing>
              <wp:anchor distT="0" distB="0" distL="114300" distR="114300" simplePos="0" relativeHeight="251607546" behindDoc="0" locked="0" layoutInCell="1" allowOverlap="1" wp14:anchorId="3ACD0AA4" wp14:editId="71270466">
                <wp:simplePos x="0" y="0"/>
                <wp:positionH relativeFrom="column">
                  <wp:posOffset>-163111</wp:posOffset>
                </wp:positionH>
                <wp:positionV relativeFrom="paragraph">
                  <wp:posOffset>115103</wp:posOffset>
                </wp:positionV>
                <wp:extent cx="2466340" cy="635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C7C9E" w14:textId="77777777" w:rsidR="00D242C1" w:rsidRPr="009D0AA9" w:rsidRDefault="00D242C1" w:rsidP="00831CA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4: Mounting motors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D0AA4" id="Text Box 456" o:spid="_x0000_s1045" type="#_x0000_t202" style="position:absolute;margin-left:-12.85pt;margin-top:9.05pt;width:194.2pt;height:.05pt;z-index:2516075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" stroked="f">
                <v:textbox style="mso-fit-shape-to-text:t" inset="0,0,0,0">
                  <w:txbxContent>
                    <w:p w14:paraId="724C7C9E" w14:textId="77777777" w:rsidR="00D242C1" w:rsidRPr="009D0AA9" w:rsidRDefault="00D242C1" w:rsidP="00831CA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4: Mounting motors</w:t>
                      </w:r>
                    </w:p>
                  </w:txbxContent>
                </v:textbox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7F77463" wp14:editId="74F56D5E">
                <wp:simplePos x="0" y="0"/>
                <wp:positionH relativeFrom="column">
                  <wp:posOffset>1157605</wp:posOffset>
                </wp:positionH>
                <wp:positionV relativeFrom="paragraph">
                  <wp:posOffset>833917</wp:posOffset>
                </wp:positionV>
                <wp:extent cx="1147445" cy="1243330"/>
                <wp:effectExtent l="38100" t="0" r="33655" b="5207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445" cy="124333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5FA20" id="Straight Arrow Connector 338" o:spid="_x0000_s1026" type="#_x0000_t32" style="position:absolute;margin-left:91.15pt;margin-top:65.65pt;width:90.35pt;height:97.9pt;flip:x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107F624" wp14:editId="5F90AF13">
                <wp:simplePos x="0" y="0"/>
                <wp:positionH relativeFrom="column">
                  <wp:posOffset>1507328</wp:posOffset>
                </wp:positionH>
                <wp:positionV relativeFrom="paragraph">
                  <wp:posOffset>939165</wp:posOffset>
                </wp:positionV>
                <wp:extent cx="1243965" cy="2167890"/>
                <wp:effectExtent l="38100" t="0" r="32385" b="6096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3965" cy="216789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69CAE2" id="Straight Arrow Connector 343" o:spid="_x0000_s1026" type="#_x0000_t32" style="position:absolute;margin-left:118.7pt;margin-top:73.95pt;width:97.95pt;height:170.7pt;flip:x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17522F0" wp14:editId="504A506D">
                <wp:simplePos x="0" y="0"/>
                <wp:positionH relativeFrom="column">
                  <wp:posOffset>1105535</wp:posOffset>
                </wp:positionH>
                <wp:positionV relativeFrom="paragraph">
                  <wp:posOffset>1004570</wp:posOffset>
                </wp:positionV>
                <wp:extent cx="1423035" cy="2114550"/>
                <wp:effectExtent l="38100" t="0" r="24765" b="571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3035" cy="2114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98E20" id="Straight Arrow Connector 341" o:spid="_x0000_s1026" type="#_x0000_t32" style="position:absolute;margin-left:87.05pt;margin-top:79.1pt;width:112.05pt;height:166.5pt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796C093" wp14:editId="0671A16C">
                <wp:simplePos x="0" y="0"/>
                <wp:positionH relativeFrom="column">
                  <wp:posOffset>1488440</wp:posOffset>
                </wp:positionH>
                <wp:positionV relativeFrom="paragraph">
                  <wp:posOffset>1004570</wp:posOffset>
                </wp:positionV>
                <wp:extent cx="882015" cy="1083945"/>
                <wp:effectExtent l="38100" t="0" r="32385" b="5905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015" cy="108394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7E89D5" id="Straight Arrow Connector 340" o:spid="_x0000_s1026" type="#_x0000_t32" style="position:absolute;margin-left:117.2pt;margin-top:79.1pt;width:69.45pt;height:85.35pt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9C26578" wp14:editId="01DC2148">
                <wp:simplePos x="0" y="0"/>
                <wp:positionH relativeFrom="column">
                  <wp:posOffset>2083435</wp:posOffset>
                </wp:positionH>
                <wp:positionV relativeFrom="paragraph">
                  <wp:posOffset>717121</wp:posOffset>
                </wp:positionV>
                <wp:extent cx="1701210" cy="287079"/>
                <wp:effectExtent l="0" t="0" r="13335" b="1778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210" cy="28707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2452E" w14:textId="77777777" w:rsidR="00D242C1" w:rsidRDefault="00D242C1" w:rsidP="008C0230">
                            <w:pPr>
                              <w:shd w:val="clear" w:color="auto" w:fill="FFFF00"/>
                            </w:pPr>
                            <w:r>
                              <w:t>M3 X 10 machine screws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26578" id="_x0000_s1046" type="#_x0000_t202" style="position:absolute;margin-left:164.05pt;margin-top:56.45pt;width:133.95pt;height:22.6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9J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DHJwLWC+oxkLYyTiy8NNy3Yn5T0OLUldT+OzApK1EeN3Vln83kY82jMF0sU&#10;IvbaU117mOYoVVJPybjd+fg0AjgNt9jFRkbAz5lMOeM0Ru7Tywnjfm3HU8/ve/sL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EQHD0kXAgAAJwQAAA4AAAAAAAAAAAAAAAAALgIAAGRycy9lMm9Eb2MueG1sUEsBAi0A&#10;FAAGAAgAAAAhAJflYsjiAAAACwEAAA8AAAAAAAAAAAAAAAAAcQQAAGRycy9kb3ducmV2LnhtbFBL&#10;BQYAAAAABAAEAPMAAACABQAAAAA=&#10;" fillcolor="yellow">
                <v:textbox>
                  <w:txbxContent>
                    <w:p w14:paraId="2072452E" w14:textId="77777777" w:rsidR="00D242C1" w:rsidRDefault="00D242C1" w:rsidP="008C0230">
                      <w:pPr>
                        <w:shd w:val="clear" w:color="auto" w:fill="FFFF00"/>
                      </w:pPr>
                      <w:r>
                        <w:t>M3 X 10 machine screws</w:t>
                      </w:r>
                    </w:p>
                  </w:txbxContent>
                </v:textbox>
              </v:shape>
            </w:pict>
          </mc:Fallback>
        </mc:AlternateContent>
      </w:r>
    </w:p>
    <w:p w14:paraId="39535799" w14:textId="2A855F0B" w:rsidR="00897582" w:rsidRDefault="00A17225">
      <w:pPr>
        <w:rPr>
          <w:ins w:id="0" w:author="Michael" w:date="2018-07-28T08:33:00Z"/>
        </w:rPr>
      </w:pPr>
      <w:r>
        <w:rPr>
          <w:noProof/>
        </w:rPr>
        <w:drawing>
          <wp:anchor distT="0" distB="0" distL="114300" distR="114300" simplePos="0" relativeHeight="251625984" behindDoc="1" locked="0" layoutInCell="1" allowOverlap="1" wp14:anchorId="0653B848" wp14:editId="17570EB6">
            <wp:simplePos x="0" y="0"/>
            <wp:positionH relativeFrom="column">
              <wp:posOffset>164437</wp:posOffset>
            </wp:positionH>
            <wp:positionV relativeFrom="paragraph">
              <wp:posOffset>266700</wp:posOffset>
            </wp:positionV>
            <wp:extent cx="5097780" cy="3181350"/>
            <wp:effectExtent l="0" t="0" r="7620" b="0"/>
            <wp:wrapTight wrapText="bothSides">
              <wp:wrapPolygon edited="0">
                <wp:start x="0" y="0"/>
                <wp:lineTo x="0" y="21471"/>
                <wp:lineTo x="21552" y="21471"/>
                <wp:lineTo x="21552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230">
        <w:t xml:space="preserve"> Important: Ensure motors are mounted so both motor wires extend to rear of robot</w:t>
      </w:r>
    </w:p>
    <w:p w14:paraId="4D546665" w14:textId="0E5E62A8" w:rsidR="00831CA0" w:rsidRDefault="00A17225"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4151DD5" wp14:editId="14156507">
                <wp:simplePos x="0" y="0"/>
                <wp:positionH relativeFrom="column">
                  <wp:posOffset>-1757964</wp:posOffset>
                </wp:positionH>
                <wp:positionV relativeFrom="paragraph">
                  <wp:posOffset>274015</wp:posOffset>
                </wp:positionV>
                <wp:extent cx="643553" cy="1103410"/>
                <wp:effectExtent l="0" t="0" r="61595" b="5905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553" cy="110341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C7F4DC" id="Straight Arrow Connector 348" o:spid="_x0000_s1026" type="#_x0000_t32" style="position:absolute;margin-left:-138.4pt;margin-top:21.6pt;width:50.65pt;height:86.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8974570" wp14:editId="62B6E795">
                <wp:simplePos x="0" y="0"/>
                <wp:positionH relativeFrom="column">
                  <wp:posOffset>-2037675</wp:posOffset>
                </wp:positionH>
                <wp:positionV relativeFrom="paragraph">
                  <wp:posOffset>279315</wp:posOffset>
                </wp:positionV>
                <wp:extent cx="649605" cy="1136015"/>
                <wp:effectExtent l="0" t="0" r="55245" b="6413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605" cy="113601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A3EBD2" id="Straight Arrow Connector 347" o:spid="_x0000_s1026" type="#_x0000_t32" style="position:absolute;margin-left:-160.45pt;margin-top:22pt;width:51.15pt;height:89.4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D421FDB" wp14:editId="33230D02">
                <wp:simplePos x="0" y="0"/>
                <wp:positionH relativeFrom="column">
                  <wp:posOffset>-2161525</wp:posOffset>
                </wp:positionH>
                <wp:positionV relativeFrom="paragraph">
                  <wp:posOffset>294448</wp:posOffset>
                </wp:positionV>
                <wp:extent cx="1047218" cy="2109357"/>
                <wp:effectExtent l="0" t="0" r="57785" b="6286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218" cy="2109357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1DADF1" id="Straight Arrow Connector 346" o:spid="_x0000_s1026" type="#_x0000_t32" style="position:absolute;margin-left:-170.2pt;margin-top:23.2pt;width:82.45pt;height:166.1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0D568AA" wp14:editId="4C9960CA">
                <wp:simplePos x="0" y="0"/>
                <wp:positionH relativeFrom="column">
                  <wp:posOffset>-2355644</wp:posOffset>
                </wp:positionH>
                <wp:positionV relativeFrom="paragraph">
                  <wp:posOffset>274016</wp:posOffset>
                </wp:positionV>
                <wp:extent cx="899075" cy="2130194"/>
                <wp:effectExtent l="0" t="0" r="53975" b="6096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075" cy="2130194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1E21F9" id="Straight Arrow Connector 344" o:spid="_x0000_s1026" type="#_x0000_t32" style="position:absolute;margin-left:-185.5pt;margin-top:21.6pt;width:70.8pt;height:167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" strokecolor="yellow" strokeweight="1.25pt">
                <v:stroke endarrow="open"/>
              </v:shape>
            </w:pict>
          </mc:Fallback>
        </mc:AlternateContent>
      </w:r>
    </w:p>
    <w:p w14:paraId="39E90B0E" w14:textId="77777777" w:rsidR="00D7023E" w:rsidRDefault="00D947BD">
      <w:r>
        <w:t xml:space="preserve">Attach the Standoffs, rear </w:t>
      </w:r>
      <w:proofErr w:type="gramStart"/>
      <w:r>
        <w:t>bracket</w:t>
      </w:r>
      <w:proofErr w:type="gramEnd"/>
      <w:r>
        <w:t xml:space="preserve"> and caster. </w:t>
      </w:r>
    </w:p>
    <w:p w14:paraId="3C59F42C" w14:textId="77777777" w:rsidR="003072C3" w:rsidRDefault="003072C3" w:rsidP="003072C3">
      <w:pPr>
        <w:spacing w:after="0"/>
      </w:pPr>
      <w:r>
        <w:lastRenderedPageBreak/>
        <w:t>Hardware:</w:t>
      </w:r>
    </w:p>
    <w:p w14:paraId="61F91EE3" w14:textId="77777777" w:rsidR="003072C3" w:rsidRDefault="003072C3" w:rsidP="003072C3">
      <w:pPr>
        <w:spacing w:after="0"/>
      </w:pPr>
      <w:r>
        <w:t xml:space="preserve"> 4 off M3</w:t>
      </w:r>
      <w:r w:rsidR="00407F63">
        <w:t xml:space="preserve"> </w:t>
      </w:r>
      <w:r>
        <w:t>x</w:t>
      </w:r>
      <w:r w:rsidR="00407F63">
        <w:t xml:space="preserve"> </w:t>
      </w:r>
      <w:r>
        <w:t>12 pan head machine screws and nuts</w:t>
      </w:r>
    </w:p>
    <w:p w14:paraId="2D22E1AD" w14:textId="77777777" w:rsidR="003072C3" w:rsidRDefault="000011E5" w:rsidP="003072C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8571" behindDoc="0" locked="0" layoutInCell="1" allowOverlap="1" wp14:anchorId="0C7E22EC" wp14:editId="00E0A3EF">
                <wp:simplePos x="0" y="0"/>
                <wp:positionH relativeFrom="column">
                  <wp:posOffset>-457200</wp:posOffset>
                </wp:positionH>
                <wp:positionV relativeFrom="paragraph">
                  <wp:posOffset>177490</wp:posOffset>
                </wp:positionV>
                <wp:extent cx="6453505" cy="4147995"/>
                <wp:effectExtent l="0" t="0" r="23495" b="2413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04" cy="4147995"/>
                          <a:chOff x="0" y="55840"/>
                          <a:chExt cx="6623833" cy="4356671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40"/>
                            <a:ext cx="5730949" cy="3646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16" name="Group 416"/>
                        <wpg:cNvGrpSpPr/>
                        <wpg:grpSpPr>
                          <a:xfrm>
                            <a:off x="3519377" y="2679405"/>
                            <a:ext cx="2126512" cy="1626722"/>
                            <a:chOff x="0" y="0"/>
                            <a:chExt cx="2126512" cy="1626722"/>
                          </a:xfrm>
                        </wpg:grpSpPr>
                        <wps:wsp>
                          <wps:cNvPr id="3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339702"/>
                              <a:ext cx="2126512" cy="2870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BE98D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>M3 X 12 machine screws and nuts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15" name="Group 415"/>
                          <wpg:cNvGrpSpPr/>
                          <wpg:grpSpPr>
                            <a:xfrm>
                              <a:off x="127590" y="0"/>
                              <a:ext cx="1498674" cy="1339643"/>
                              <a:chOff x="0" y="0"/>
                              <a:chExt cx="1498674" cy="1339643"/>
                            </a:xfrm>
                          </wpg:grpSpPr>
                          <wps:wsp>
                            <wps:cNvPr id="377" name="Straight Arrow Connector 377"/>
                            <wps:cNvCnPr/>
                            <wps:spPr>
                              <a:xfrm flipH="1" flipV="1">
                                <a:off x="0" y="404037"/>
                                <a:ext cx="339090" cy="933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3" name="Straight Arrow Connector 383"/>
                            <wps:cNvCnPr/>
                            <wps:spPr>
                              <a:xfrm flipH="1" flipV="1">
                                <a:off x="340242" y="595423"/>
                                <a:ext cx="222885" cy="744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4" name="Straight Arrow Connector 384"/>
                            <wps:cNvCnPr/>
                            <wps:spPr>
                              <a:xfrm flipH="1" flipV="1">
                                <a:off x="1010093" y="244549"/>
                                <a:ext cx="297180" cy="1093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03" name="Straight Arrow Connector 403"/>
                            <wps:cNvCnPr/>
                            <wps:spPr>
                              <a:xfrm flipH="1" flipV="1">
                                <a:off x="1158949" y="0"/>
                                <a:ext cx="339725" cy="13392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  <wpg:grpSp>
                        <wpg:cNvPr id="418" name="Group 418"/>
                        <wpg:cNvGrpSpPr/>
                        <wpg:grpSpPr>
                          <a:xfrm>
                            <a:off x="5061098" y="202019"/>
                            <a:ext cx="1562735" cy="1424703"/>
                            <a:chOff x="0" y="0"/>
                            <a:chExt cx="1562735" cy="1424703"/>
                          </a:xfrm>
                        </wpg:grpSpPr>
                        <wps:wsp>
                          <wps:cNvPr id="40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2735" cy="89281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3F0176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M4 X 30 Standoff attached from bottom using M4 X 8 machine </w:t>
                                </w:r>
                                <w:proofErr w:type="gramStart"/>
                                <w:r>
                                  <w:t>screw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7" name="Straight Arrow Connector 407"/>
                          <wps:cNvCnPr/>
                          <wps:spPr>
                            <a:xfrm flipH="1">
                              <a:off x="170121" y="893135"/>
                              <a:ext cx="850604" cy="531568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417" name="Group 417"/>
                        <wpg:cNvGrpSpPr/>
                        <wpg:grpSpPr>
                          <a:xfrm>
                            <a:off x="404037" y="3147237"/>
                            <a:ext cx="1658620" cy="1265274"/>
                            <a:chOff x="0" y="0"/>
                            <a:chExt cx="1658620" cy="1265274"/>
                          </a:xfrm>
                        </wpg:grpSpPr>
                        <wps:wsp>
                          <wps:cNvPr id="4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06056"/>
                              <a:ext cx="1658620" cy="659218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EAD7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Offset Standoff attached using M4 X 8 machine screw from </w:t>
                                </w:r>
                                <w:proofErr w:type="gramStart"/>
                                <w:r>
                                  <w:t>bottom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10" name="Straight Arrow Connector 410"/>
                          <wps:cNvCnPr/>
                          <wps:spPr>
                            <a:xfrm flipV="1">
                              <a:off x="659219" y="0"/>
                              <a:ext cx="797589" cy="595424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E22EC" id="Group 419" o:spid="_x0000_s1047" style="position:absolute;margin-left:-36pt;margin-top:14pt;width:508.15pt;height:326.6pt;z-index:251608571;mso-width-relative:margin;mso-height-relative:margin" coordorigin=",558" coordsize="66238,4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">
                <v:shape id="Picture 350" o:spid="_x0000_s1048" type="#_x0000_t75" style="position:absolute;top:558;width:57309;height:3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">
                  <v:imagedata r:id="rId55" o:title=""/>
                </v:shape>
                <v:group id="Group 416" o:spid="_x0000_s1049" style="position:absolute;left:35193;top:26794;width:21265;height:16267" coordsize="21265,1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_x0000_s1050" type="#_x0000_t202" style="position:absolute;top:13397;width:2126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" fillcolor="yellow">
                    <v:textbox>
                      <w:txbxContent>
                        <w:p w14:paraId="2CBE98D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>M3 X 12 machine screws and nuts</w:t>
                          </w:r>
                        </w:p>
                      </w:txbxContent>
                    </v:textbox>
                  </v:shape>
                  <v:group id="Group 415" o:spid="_x0000_s1051" style="position:absolute;left:1275;width:14987;height:13396" coordsize="14986,1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<v:shape id="Straight Arrow Connector 377" o:spid="_x0000_s1052" type="#_x0000_t32" style="position:absolute;top:4040;width:3390;height:9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3" o:spid="_x0000_s1053" type="#_x0000_t32" style="position:absolute;left:3402;top:5954;width:2229;height:74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4" o:spid="_x0000_s1054" type="#_x0000_t32" style="position:absolute;left:10100;top:2445;width:2972;height:109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403" o:spid="_x0000_s1055" type="#_x0000_t32" style="position:absolute;left:11589;width:3397;height:133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" strokecolor="#ffc000" strokeweight="1.25pt">
                      <v:stroke endarrow="open"/>
                    </v:shape>
                  </v:group>
                </v:group>
                <v:group id="Group 418" o:spid="_x0000_s1056" style="position:absolute;left:50610;top:2020;width:15628;height:14247" coordsize="15627,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_x0000_s1057" type="#_x0000_t202" style="position:absolute;width:15627;height:8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" fillcolor="yellow">
                    <v:textbox>
                      <w:txbxContent>
                        <w:p w14:paraId="783F0176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M4 X 30 Standoff attached from bottom using M4 X 8 machine </w:t>
                          </w:r>
                          <w:proofErr w:type="gramStart"/>
                          <w:r>
                            <w:t>screw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07" o:spid="_x0000_s1058" type="#_x0000_t32" style="position:absolute;left:1701;top:8931;width:8506;height:53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" strokecolor="#ffc000" strokeweight="1.25pt">
                    <v:stroke endarrow="open"/>
                  </v:shape>
                </v:group>
                <v:group id="Group 417" o:spid="_x0000_s1059" style="position:absolute;left:4040;top:31472;width:16586;height:12653" coordsize="16586,1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shape id="_x0000_s1060" type="#_x0000_t202" style="position:absolute;top:6060;width:16586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" fillcolor="yellow">
                    <v:textbox>
                      <w:txbxContent>
                        <w:p w14:paraId="2E3EAD7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Offset Standoff attached using M4 X 8 machine screw from </w:t>
                          </w:r>
                          <w:proofErr w:type="gramStart"/>
                          <w:r>
                            <w:t>bottom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10" o:spid="_x0000_s1061" type="#_x0000_t32" style="position:absolute;left:6592;width:7976;height:59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" strokecolor="#ffc000" strokeweight="1.25pt">
                    <v:stroke endarrow="open"/>
                  </v:shape>
                </v:group>
              </v:group>
            </w:pict>
          </mc:Fallback>
        </mc:AlternateContent>
      </w:r>
      <w:r w:rsidR="003072C3">
        <w:t xml:space="preserve"> 2 off M4 x 8 pan head machine </w:t>
      </w:r>
      <w:proofErr w:type="gramStart"/>
      <w:r w:rsidR="003072C3">
        <w:t>screws</w:t>
      </w:r>
      <w:proofErr w:type="gramEnd"/>
    </w:p>
    <w:p w14:paraId="2E388350" w14:textId="77777777" w:rsidR="003072C3" w:rsidRDefault="003072C3"/>
    <w:p w14:paraId="49126941" w14:textId="77777777" w:rsidR="00AB2AB4" w:rsidRDefault="00AB2AB4"/>
    <w:p w14:paraId="625CD09B" w14:textId="77777777" w:rsidR="00AB2AB4" w:rsidRDefault="00AB2AB4"/>
    <w:p w14:paraId="1DBBBD07" w14:textId="77777777" w:rsidR="00AB2AB4" w:rsidRDefault="00AB2AB4"/>
    <w:p w14:paraId="464F6C8A" w14:textId="77777777" w:rsidR="00AB2AB4" w:rsidRDefault="00AB2AB4"/>
    <w:p w14:paraId="7003D068" w14:textId="77777777" w:rsidR="00D7023E" w:rsidRDefault="00D7023E"/>
    <w:p w14:paraId="5D5F23A9" w14:textId="77777777" w:rsidR="00D7023E" w:rsidRDefault="00D7023E"/>
    <w:p w14:paraId="25E7EA3B" w14:textId="77777777" w:rsidR="00D7023E" w:rsidRDefault="00D7023E"/>
    <w:p w14:paraId="4D11991F" w14:textId="77777777" w:rsidR="005562A9" w:rsidRDefault="005562A9"/>
    <w:p w14:paraId="372C233D" w14:textId="77777777" w:rsidR="005562A9" w:rsidRDefault="005562A9"/>
    <w:p w14:paraId="3350A0FF" w14:textId="77777777" w:rsidR="005562A9" w:rsidRDefault="005562A9"/>
    <w:p w14:paraId="373D1534" w14:textId="77777777" w:rsidR="005562A9" w:rsidRDefault="005562A9"/>
    <w:p w14:paraId="3D633911" w14:textId="77777777" w:rsidR="005562A9" w:rsidRDefault="005562A9"/>
    <w:p w14:paraId="22911E77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B564F9" wp14:editId="1DDF2183">
                <wp:simplePos x="0" y="0"/>
                <wp:positionH relativeFrom="column">
                  <wp:posOffset>1613535</wp:posOffset>
                </wp:positionH>
                <wp:positionV relativeFrom="paragraph">
                  <wp:posOffset>45720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7FD29" w14:textId="77777777" w:rsidR="00D242C1" w:rsidRPr="009D0AA9" w:rsidRDefault="00D242C1" w:rsidP="00351FB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5A: Component Location on bottom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B564F9" id="Text Box 299" o:spid="_x0000_s1062" type="#_x0000_t202" style="position:absolute;margin-left:127.05pt;margin-top:3.6pt;width:194.2pt;height:.0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pJ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" stroked="f">
                <v:textbox style="mso-fit-shape-to-text:t" inset="0,0,0,0">
                  <w:txbxContent>
                    <w:p w14:paraId="3D17FD29" w14:textId="77777777" w:rsidR="00D242C1" w:rsidRPr="009D0AA9" w:rsidRDefault="00D242C1" w:rsidP="00351FB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5A: Component Location on bottom frame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4A742D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7542D5FA" wp14:editId="0070D9DB">
                <wp:simplePos x="0" y="0"/>
                <wp:positionH relativeFrom="column">
                  <wp:posOffset>775970</wp:posOffset>
                </wp:positionH>
                <wp:positionV relativeFrom="paragraph">
                  <wp:posOffset>3188970</wp:posOffset>
                </wp:positionV>
                <wp:extent cx="344868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7" y="20057"/>
                    <wp:lineTo x="21477" y="0"/>
                    <wp:lineTo x="0" y="0"/>
                  </wp:wrapPolygon>
                </wp:wrapTight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6A8895" w14:textId="77777777" w:rsidR="00D242C1" w:rsidRPr="00030997" w:rsidRDefault="00D242C1" w:rsidP="00D947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5B:  Bottom frame detail - Note the location of the caster </w:t>
                            </w:r>
                            <w:proofErr w:type="gramStart"/>
                            <w:r>
                              <w:t>spacer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2D5FA" id="Text Box 420" o:spid="_x0000_s1063" type="#_x0000_t202" style="position:absolute;margin-left:61.1pt;margin-top:251.1pt;width:271.55pt;height:.05pt;z-index:25201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" stroked="f">
                <v:textbox style="mso-fit-shape-to-text:t" inset="0,0,0,0">
                  <w:txbxContent>
                    <w:p w14:paraId="336A8895" w14:textId="77777777" w:rsidR="00D242C1" w:rsidRPr="00030997" w:rsidRDefault="00D242C1" w:rsidP="00D947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5B:  Bottom frame detail - Note the location of the caster </w:t>
                      </w:r>
                      <w:proofErr w:type="gramStart"/>
                      <w:r>
                        <w:t>spacer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757BDFD" w14:textId="77777777" w:rsidR="005562A9" w:rsidRDefault="000011E5">
      <w:r>
        <w:rPr>
          <w:noProof/>
        </w:rPr>
        <w:drawing>
          <wp:anchor distT="0" distB="0" distL="114300" distR="114300" simplePos="0" relativeHeight="252011008" behindDoc="1" locked="0" layoutInCell="1" allowOverlap="1" wp14:anchorId="4B65CB58" wp14:editId="18CCB60D">
            <wp:simplePos x="0" y="0"/>
            <wp:positionH relativeFrom="column">
              <wp:posOffset>531495</wp:posOffset>
            </wp:positionH>
            <wp:positionV relativeFrom="paragraph">
              <wp:posOffset>141605</wp:posOffset>
            </wp:positionV>
            <wp:extent cx="3402330" cy="2550160"/>
            <wp:effectExtent l="0" t="0" r="7620" b="254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04C01" w14:textId="77777777" w:rsidR="005562A9" w:rsidRDefault="005562A9"/>
    <w:p w14:paraId="2E10ABF0" w14:textId="77777777" w:rsidR="005562A9" w:rsidRDefault="005562A9"/>
    <w:p w14:paraId="50A0ED7A" w14:textId="77777777" w:rsidR="005562A9" w:rsidRDefault="005562A9"/>
    <w:p w14:paraId="48C3529D" w14:textId="77777777" w:rsidR="005562A9" w:rsidRDefault="005562A9"/>
    <w:p w14:paraId="08451D17" w14:textId="77777777" w:rsidR="005562A9" w:rsidRDefault="005562A9"/>
    <w:p w14:paraId="5E79BCD7" w14:textId="77777777" w:rsidR="005562A9" w:rsidRDefault="005562A9"/>
    <w:p w14:paraId="7F4E7ADD" w14:textId="77777777" w:rsidR="005562A9" w:rsidRDefault="005562A9"/>
    <w:p w14:paraId="00CC6CAC" w14:textId="77777777" w:rsidR="005562A9" w:rsidRDefault="005562A9"/>
    <w:p w14:paraId="3D71A3AE" w14:textId="77777777" w:rsidR="00017381" w:rsidRDefault="003C3243">
      <w:r>
        <w:t xml:space="preserve">Skip this page if </w:t>
      </w:r>
      <w:r w:rsidR="00E96B73">
        <w:t xml:space="preserve">building the robot </w:t>
      </w:r>
      <w:r>
        <w:t xml:space="preserve">without </w:t>
      </w:r>
      <w:r w:rsidR="00E96B73">
        <w:t>bump switches or IR Sensors</w:t>
      </w:r>
      <w:r>
        <w:t>.</w:t>
      </w:r>
    </w:p>
    <w:p w14:paraId="4BA10F98" w14:textId="77777777" w:rsidR="000011E5" w:rsidRDefault="002052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5584" behindDoc="0" locked="0" layoutInCell="1" allowOverlap="1" wp14:anchorId="1F6F22A0" wp14:editId="51BF11C7">
                <wp:simplePos x="0" y="0"/>
                <wp:positionH relativeFrom="column">
                  <wp:posOffset>4308475</wp:posOffset>
                </wp:positionH>
                <wp:positionV relativeFrom="paragraph">
                  <wp:posOffset>832485</wp:posOffset>
                </wp:positionV>
                <wp:extent cx="1769110" cy="3906520"/>
                <wp:effectExtent l="0" t="0" r="21590" b="1778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39065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06B74F" id="Rectangle 439" o:spid="_x0000_s1026" style="position:absolute;margin-left:339.25pt;margin-top:65.55pt;width:139.3pt;height:307.6pt;z-index:2520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" filled="f" strokecolor="#385d8a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7632" behindDoc="1" locked="0" layoutInCell="1" allowOverlap="1" wp14:anchorId="0218C9C4" wp14:editId="2A19EC77">
            <wp:simplePos x="0" y="0"/>
            <wp:positionH relativeFrom="column">
              <wp:posOffset>4308475</wp:posOffset>
            </wp:positionH>
            <wp:positionV relativeFrom="paragraph">
              <wp:posOffset>832485</wp:posOffset>
            </wp:positionV>
            <wp:extent cx="1769110" cy="3802380"/>
            <wp:effectExtent l="0" t="0" r="2540" b="7620"/>
            <wp:wrapTight wrapText="bothSides">
              <wp:wrapPolygon edited="0">
                <wp:start x="0" y="0"/>
                <wp:lineTo x="0" y="21535"/>
                <wp:lineTo x="21398" y="21535"/>
                <wp:lineTo x="21398" y="0"/>
                <wp:lineTo x="0" y="0"/>
              </wp:wrapPolygon>
            </wp:wrapTight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4080" behindDoc="1" locked="0" layoutInCell="1" allowOverlap="1" wp14:anchorId="22A84C5C" wp14:editId="046264D4">
            <wp:simplePos x="0" y="0"/>
            <wp:positionH relativeFrom="column">
              <wp:posOffset>-398145</wp:posOffset>
            </wp:positionH>
            <wp:positionV relativeFrom="paragraph">
              <wp:posOffset>1393190</wp:posOffset>
            </wp:positionV>
            <wp:extent cx="451866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91" y="21472"/>
                <wp:lineTo x="21491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43">
        <w:t xml:space="preserve">Attach two bumpers to the lower plate using a 20mm M3 button head screw. The washer and spacer are used to enable the bumpers to be held firmly but slide easily. Variations in acrylic thickness may require a second washer or no washer at all. The lock nut is metal with a nylon insert </w:t>
      </w:r>
      <w:proofErr w:type="gramStart"/>
      <w:r w:rsidR="003C3243">
        <w:t>that resists</w:t>
      </w:r>
      <w:proofErr w:type="gramEnd"/>
      <w:r w:rsidR="003C3243">
        <w:t xml:space="preserve"> turning; you will need to hold this nut with pliers when tightening the screw with a hex key. The plastic dome nut is then screwed onto the bottom to act as a skid to prevent the robot tipping forward and damaging the IR </w:t>
      </w:r>
      <w:proofErr w:type="gramStart"/>
      <w:r w:rsidR="003C3243">
        <w:t>sensors</w:t>
      </w:r>
      <w:proofErr w:type="gramEnd"/>
    </w:p>
    <w:p w14:paraId="7CE02729" w14:textId="77777777" w:rsidR="000011E5" w:rsidRDefault="002052C6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0E920CF1" wp14:editId="150B6F79">
                <wp:simplePos x="0" y="0"/>
                <wp:positionH relativeFrom="column">
                  <wp:posOffset>450215</wp:posOffset>
                </wp:positionH>
                <wp:positionV relativeFrom="paragraph">
                  <wp:posOffset>2741930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C892E2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6A:  Location of Bumper mounting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20CF1" id="Text Box 433" o:spid="_x0000_s1064" type="#_x0000_t202" style="position:absolute;margin-left:35.45pt;margin-top:215.9pt;width:194.2pt;height:.05pt;z-index:25202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5MD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" stroked="f">
                <v:textbox style="mso-fit-shape-to-text:t" inset="0,0,0,0">
                  <w:txbxContent>
                    <w:p w14:paraId="2AC892E2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6A:  Location of Bumper mounting hardware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4B5425" w14:textId="77777777" w:rsidR="00017381" w:rsidRDefault="00017381"/>
    <w:p w14:paraId="6AE7D9D8" w14:textId="77777777" w:rsidR="002052C6" w:rsidRDefault="00C73D22" w:rsidP="002052C6">
      <w:pPr>
        <w:spacing w:after="0"/>
      </w:pPr>
      <w:r w:rsidRPr="002052C6">
        <w:rPr>
          <w:i/>
          <w:noProof/>
        </w:rPr>
        <w:drawing>
          <wp:anchor distT="0" distB="0" distL="114300" distR="114300" simplePos="0" relativeHeight="252015104" behindDoc="1" locked="0" layoutInCell="1" allowOverlap="1" wp14:anchorId="743B916C" wp14:editId="4DC2CA52">
            <wp:simplePos x="0" y="0"/>
            <wp:positionH relativeFrom="column">
              <wp:posOffset>610870</wp:posOffset>
            </wp:positionH>
            <wp:positionV relativeFrom="paragraph">
              <wp:posOffset>10350</wp:posOffset>
            </wp:positionV>
            <wp:extent cx="5007610" cy="2640965"/>
            <wp:effectExtent l="0" t="0" r="2540" b="6985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1B78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31FE5EF1" wp14:editId="72C02E59">
                <wp:simplePos x="0" y="0"/>
                <wp:positionH relativeFrom="column">
                  <wp:posOffset>4394200</wp:posOffset>
                </wp:positionH>
                <wp:positionV relativeFrom="paragraph">
                  <wp:posOffset>113665</wp:posOffset>
                </wp:positionV>
                <wp:extent cx="191325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292" y="20057"/>
                    <wp:lineTo x="21292" y="0"/>
                    <wp:lineTo x="0" y="0"/>
                  </wp:wrapPolygon>
                </wp:wrapTight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E656C4" w14:textId="77777777" w:rsidR="00D242C1" w:rsidRPr="006674BD" w:rsidRDefault="00D242C1" w:rsidP="002052C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6B: Bumper Assembly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FE5EF1" id="Text Box 437" o:spid="_x0000_s1065" type="#_x0000_t202" style="position:absolute;margin-left:346pt;margin-top:8.95pt;width:150.65pt;height:.05pt;z-index:25203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" stroked="f">
                <v:textbox style="mso-fit-shape-to-text:t" inset="0,0,0,0">
                  <w:txbxContent>
                    <w:p w14:paraId="7FE656C4" w14:textId="77777777" w:rsidR="00D242C1" w:rsidRPr="006674BD" w:rsidRDefault="00D242C1" w:rsidP="002052C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6B: Bumper Assembly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533A8EE" w14:textId="77777777" w:rsidR="002052C6" w:rsidRDefault="002052C6" w:rsidP="002052C6">
      <w:pPr>
        <w:spacing w:after="0"/>
      </w:pPr>
    </w:p>
    <w:p w14:paraId="19E4803D" w14:textId="77777777" w:rsidR="002052C6" w:rsidRDefault="002052C6" w:rsidP="002052C6">
      <w:pPr>
        <w:spacing w:after="0"/>
      </w:pPr>
    </w:p>
    <w:p w14:paraId="6E186C77" w14:textId="77777777" w:rsidR="002052C6" w:rsidRDefault="002052C6" w:rsidP="002052C6">
      <w:pPr>
        <w:spacing w:after="0"/>
      </w:pPr>
    </w:p>
    <w:p w14:paraId="3A05F5EF" w14:textId="77777777" w:rsidR="002052C6" w:rsidRDefault="00C73D22" w:rsidP="002052C6">
      <w:pPr>
        <w:spacing w:after="0"/>
      </w:pP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6D46072A" wp14:editId="46C2DA5C">
                <wp:simplePos x="0" y="0"/>
                <wp:positionH relativeFrom="column">
                  <wp:posOffset>-154940</wp:posOffset>
                </wp:positionH>
                <wp:positionV relativeFrom="paragraph">
                  <wp:posOffset>40005</wp:posOffset>
                </wp:positionV>
                <wp:extent cx="1389380" cy="712470"/>
                <wp:effectExtent l="0" t="0" r="1270" b="1143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DB1A8A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7:  Mounting bump switches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072A" id="Text Box 435" o:spid="_x0000_s1066" type="#_x0000_t202" style="position:absolute;margin-left:-12.2pt;margin-top:3.15pt;width:109.4pt;height:56.1pt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    <v:textbox inset="0,0,0,0">
                  <w:txbxContent>
                    <w:p w14:paraId="68DB1A8A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7:  Mounting bump switches and IR sensors</w:t>
                      </w:r>
                    </w:p>
                  </w:txbxContent>
                </v:textbox>
              </v:shape>
            </w:pict>
          </mc:Fallback>
        </mc:AlternateContent>
      </w:r>
    </w:p>
    <w:p w14:paraId="11B8B076" w14:textId="77777777" w:rsidR="002052C6" w:rsidRDefault="002052C6" w:rsidP="002052C6">
      <w:pPr>
        <w:spacing w:after="0"/>
      </w:pPr>
    </w:p>
    <w:p w14:paraId="75566226" w14:textId="77777777" w:rsidR="002052C6" w:rsidRDefault="002052C6" w:rsidP="002052C6">
      <w:pPr>
        <w:spacing w:after="0"/>
      </w:pPr>
    </w:p>
    <w:p w14:paraId="0E00505B" w14:textId="77777777" w:rsidR="002052C6" w:rsidRDefault="002052C6" w:rsidP="002052C6">
      <w:pPr>
        <w:spacing w:after="0"/>
      </w:pPr>
    </w:p>
    <w:p w14:paraId="3D1772F9" w14:textId="77777777" w:rsidR="002052C6" w:rsidRDefault="00831CA0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030DC536" wp14:editId="4E635C61">
                <wp:simplePos x="0" y="0"/>
                <wp:positionH relativeFrom="column">
                  <wp:posOffset>3795623</wp:posOffset>
                </wp:positionH>
                <wp:positionV relativeFrom="paragraph">
                  <wp:posOffset>174518</wp:posOffset>
                </wp:positionV>
                <wp:extent cx="2374265" cy="707366"/>
                <wp:effectExtent l="0" t="0" r="12065" b="1714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073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C3AFD" w14:textId="77777777" w:rsidR="00D242C1" w:rsidRDefault="00D242C1">
                            <w:r>
                              <w:t>Note the orientation of the switch levers (the hinges on both switches are towards the outside of the plate)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C536" id="_x0000_s1067" type="#_x0000_t202" style="position:absolute;margin-left:298.85pt;margin-top:13.75pt;width:186.95pt;height:55.7pt;z-index:25205504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" fillcolor="yellow">
                <v:textbox>
                  <w:txbxContent>
                    <w:p w14:paraId="71DC3AFD" w14:textId="77777777" w:rsidR="00D242C1" w:rsidRDefault="00D242C1">
                      <w:r>
                        <w:t>Note the orientation of the switch levers (the hinges on both switches are towards the outside of the plate)</w:t>
                      </w:r>
                    </w:p>
                  </w:txbxContent>
                </v:textbox>
              </v:shape>
            </w:pict>
          </mc:Fallback>
        </mc:AlternateContent>
      </w:r>
    </w:p>
    <w:p w14:paraId="47A291F9" w14:textId="77777777" w:rsidR="002052C6" w:rsidRDefault="002052C6" w:rsidP="002052C6">
      <w:pPr>
        <w:spacing w:after="0"/>
      </w:pPr>
    </w:p>
    <w:p w14:paraId="42C6DD4A" w14:textId="77777777" w:rsidR="002052C6" w:rsidRDefault="002052C6" w:rsidP="002052C6">
      <w:pPr>
        <w:spacing w:after="0"/>
      </w:pPr>
      <w:r>
        <w:t>Bump Hardware:</w:t>
      </w:r>
      <w:r w:rsidRPr="009C7334">
        <w:rPr>
          <w:noProof/>
        </w:rPr>
        <w:t xml:space="preserve"> </w:t>
      </w:r>
    </w:p>
    <w:p w14:paraId="622445EF" w14:textId="77777777" w:rsidR="002052C6" w:rsidRDefault="002052C6" w:rsidP="002052C6">
      <w:pPr>
        <w:spacing w:after="0"/>
      </w:pPr>
      <w:r>
        <w:t>1 off M3</w:t>
      </w:r>
      <w:r w:rsidR="00407F63">
        <w:t xml:space="preserve"> </w:t>
      </w:r>
      <w:r>
        <w:t>x</w:t>
      </w:r>
      <w:r w:rsidR="00407F63">
        <w:t xml:space="preserve"> </w:t>
      </w:r>
      <w:r>
        <w:t>20 socket button screw</w:t>
      </w:r>
    </w:p>
    <w:p w14:paraId="249BCACD" w14:textId="77777777" w:rsidR="002052C6" w:rsidRDefault="002052C6" w:rsidP="002052C6">
      <w:pPr>
        <w:spacing w:after="0"/>
      </w:pPr>
      <w:r>
        <w:t>1 off M3 plastic washer</w:t>
      </w:r>
    </w:p>
    <w:p w14:paraId="07BFE04F" w14:textId="77777777" w:rsidR="002052C6" w:rsidRDefault="002052C6" w:rsidP="002052C6">
      <w:pPr>
        <w:spacing w:after="0"/>
      </w:pPr>
      <w:r>
        <w:t>1 off M3 6mm spacer</w:t>
      </w:r>
    </w:p>
    <w:p w14:paraId="670CF543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680" behindDoc="0" locked="0" layoutInCell="1" allowOverlap="1" wp14:anchorId="139EEF48" wp14:editId="3F915DA8">
                <wp:simplePos x="0" y="0"/>
                <wp:positionH relativeFrom="column">
                  <wp:posOffset>4062095</wp:posOffset>
                </wp:positionH>
                <wp:positionV relativeFrom="paragraph">
                  <wp:posOffset>78105</wp:posOffset>
                </wp:positionV>
                <wp:extent cx="2114550" cy="854710"/>
                <wp:effectExtent l="0" t="0" r="0" b="2540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54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53E6" w14:textId="77777777" w:rsidR="00D242C1" w:rsidRDefault="00D242C1" w:rsidP="002052C6">
                            <w:pPr>
                              <w:spacing w:after="0"/>
                            </w:pPr>
                            <w:r>
                              <w:t>IR sensor Hardware:</w:t>
                            </w:r>
                          </w:p>
                          <w:p w14:paraId="4825844F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 xml:space="preserve">4 off M2x12 pan head </w:t>
                            </w:r>
                            <w:proofErr w:type="gramStart"/>
                            <w:r>
                              <w:t>screws</w:t>
                            </w:r>
                            <w:proofErr w:type="gramEnd"/>
                          </w:p>
                          <w:p w14:paraId="625197CC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>4 off M2 nuts</w:t>
                            </w:r>
                          </w:p>
                          <w:p w14:paraId="6F3969CA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EF48" id="_x0000_s1068" type="#_x0000_t202" style="position:absolute;margin-left:319.85pt;margin-top:6.15pt;width:166.5pt;height:67.3pt;z-index:2520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" stroked="f">
                <v:textbox>
                  <w:txbxContent>
                    <w:p w14:paraId="4E3E53E6" w14:textId="77777777" w:rsidR="00D242C1" w:rsidRDefault="00D242C1" w:rsidP="002052C6">
                      <w:pPr>
                        <w:spacing w:after="0"/>
                      </w:pPr>
                      <w:r>
                        <w:t>IR sensor Hardware:</w:t>
                      </w:r>
                    </w:p>
                    <w:p w14:paraId="4825844F" w14:textId="77777777" w:rsidR="00D242C1" w:rsidRDefault="00D242C1" w:rsidP="00C73D22">
                      <w:pPr>
                        <w:spacing w:after="0"/>
                      </w:pPr>
                      <w:r>
                        <w:t xml:space="preserve">4 off M2x12 pan head </w:t>
                      </w:r>
                      <w:proofErr w:type="gramStart"/>
                      <w:r>
                        <w:t>screws</w:t>
                      </w:r>
                      <w:proofErr w:type="gramEnd"/>
                    </w:p>
                    <w:p w14:paraId="625197CC" w14:textId="77777777" w:rsidR="00D242C1" w:rsidRDefault="00D242C1" w:rsidP="00C73D22">
                      <w:pPr>
                        <w:spacing w:after="0"/>
                      </w:pPr>
                      <w:r>
                        <w:t>4 off M2 nuts</w:t>
                      </w:r>
                    </w:p>
                    <w:p w14:paraId="6F3969CA" w14:textId="77777777" w:rsidR="00D242C1" w:rsidRDefault="00D242C1"/>
                  </w:txbxContent>
                </v:textbox>
              </v:shape>
            </w:pict>
          </mc:Fallback>
        </mc:AlternateContent>
      </w:r>
      <w:r w:rsidR="002052C6">
        <w:t>1 off M3 lock nut</w:t>
      </w:r>
    </w:p>
    <w:p w14:paraId="7729FEE0" w14:textId="77777777" w:rsidR="002052C6" w:rsidRDefault="002052C6" w:rsidP="002052C6">
      <w:pPr>
        <w:spacing w:after="0"/>
      </w:pPr>
      <w:r>
        <w:t>1 off M3 plastic dome nut</w:t>
      </w:r>
    </w:p>
    <w:p w14:paraId="2123DB07" w14:textId="77777777" w:rsidR="00C73D22" w:rsidRDefault="00C73D22" w:rsidP="00C73D22">
      <w:pPr>
        <w:spacing w:after="0"/>
      </w:pPr>
      <w:r>
        <w:t>4 off M2.5</w:t>
      </w:r>
      <w:r w:rsidR="00407F63">
        <w:t xml:space="preserve"> </w:t>
      </w:r>
      <w:r>
        <w:t>x</w:t>
      </w:r>
      <w:r w:rsidR="00407F63">
        <w:t xml:space="preserve"> </w:t>
      </w:r>
      <w:r>
        <w:t>12 pan head screws</w:t>
      </w:r>
    </w:p>
    <w:p w14:paraId="7796548F" w14:textId="77777777" w:rsidR="00C73D22" w:rsidRDefault="00C73D22" w:rsidP="00C73D22">
      <w:pPr>
        <w:spacing w:after="0"/>
      </w:pPr>
      <w:r>
        <w:t>4 off M2.5 nuts</w:t>
      </w:r>
    </w:p>
    <w:p w14:paraId="5D36FAEB" w14:textId="77777777" w:rsidR="003C3243" w:rsidRDefault="00FA6883" w:rsidP="003C3243">
      <w:r>
        <w:t>Assembling the Raspberry PI version (see next page for Arduino version):</w:t>
      </w:r>
    </w:p>
    <w:p w14:paraId="2144E4B6" w14:textId="77777777" w:rsidR="00FA6883" w:rsidRPr="00FA6883" w:rsidRDefault="00FA6883" w:rsidP="003C3243">
      <w:r>
        <w:lastRenderedPageBreak/>
        <w:t xml:space="preserve">Attach four M2.5X4 spacers using M2.5X12 machine screws. Note the location of the holes as shown in </w:t>
      </w:r>
      <w:proofErr w:type="gramStart"/>
      <w:r>
        <w:t>figure</w:t>
      </w:r>
      <w:proofErr w:type="gramEnd"/>
    </w:p>
    <w:p w14:paraId="6B06DDB3" w14:textId="56CDD19B" w:rsidR="000011E5" w:rsidRDefault="000011E5"/>
    <w:p w14:paraId="01741617" w14:textId="3E5A4871" w:rsidR="00017381" w:rsidRDefault="00EC6292">
      <w:r>
        <w:rPr>
          <w:noProof/>
        </w:rPr>
        <mc:AlternateContent>
          <mc:Choice Requires="wpg">
            <w:drawing>
              <wp:anchor distT="0" distB="0" distL="114300" distR="114300" simplePos="0" relativeHeight="252080640" behindDoc="0" locked="0" layoutInCell="1" allowOverlap="1" wp14:anchorId="2899E32E" wp14:editId="7CBEA5F2">
                <wp:simplePos x="0" y="0"/>
                <wp:positionH relativeFrom="column">
                  <wp:posOffset>141559</wp:posOffset>
                </wp:positionH>
                <wp:positionV relativeFrom="paragraph">
                  <wp:posOffset>-2197501</wp:posOffset>
                </wp:positionV>
                <wp:extent cx="2202180" cy="2195830"/>
                <wp:effectExtent l="0" t="0" r="762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2195830"/>
                          <a:chOff x="0" y="53293"/>
                          <a:chExt cx="2202180" cy="2195830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293"/>
                            <a:ext cx="220218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Oval 45"/>
                        <wps:cNvSpPr/>
                        <wps:spPr>
                          <a:xfrm>
                            <a:off x="631105" y="384273"/>
                            <a:ext cx="129856" cy="1145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618183" y="1368796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1462460" y="1363186"/>
                            <a:ext cx="117806" cy="120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1442143" y="389882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V="1">
                            <a:off x="1380015" y="456032"/>
                            <a:ext cx="139415" cy="2278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14083" y="1225746"/>
                            <a:ext cx="227822" cy="2018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326721" y="1214526"/>
                            <a:ext cx="166785" cy="1995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 flipV="1">
                            <a:off x="708473" y="447617"/>
                            <a:ext cx="152077" cy="2890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B394C1D" id="Group 43" o:spid="_x0000_s1026" style="position:absolute;margin-left:11.15pt;margin-top:-173.05pt;width:173.4pt;height:172.9pt;z-index:252080640" coordorigin=",532" coordsize="22021,21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">
                <v:shape id="Picture 44" o:spid="_x0000_s1027" type="#_x0000_t75" alt="Icon&#10;&#10;Description automatically generated" style="position:absolute;top:532;width:22021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">
                  <v:imagedata r:id="rId61" o:title="Icon&#10;&#10;Description automatically generated"/>
                </v:shape>
                <v:oval id="Oval 45" o:spid="_x0000_s1028" style="position:absolute;left:6311;top:3842;width:1298;height:1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" filled="f" strokecolor="yellow" strokeweight="2pt"/>
                <v:oval id="Oval 46" o:spid="_x0000_s1029" style="position:absolute;left:6181;top:13687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" filled="f" strokecolor="yellow" strokeweight="2pt"/>
                <v:oval id="Oval 47" o:spid="_x0000_s1030" style="position:absolute;left:14624;top:13631;width:1178;height:12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" filled="f" strokecolor="yellow" strokeweight="2pt"/>
                <v:oval id="Oval 48" o:spid="_x0000_s1031" style="position:absolute;left:14421;top:3898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" filled="f" strokecolor="yellow" strokeweight="2pt"/>
                <v:shape id="Straight Arrow Connector 50" o:spid="_x0000_s1032" type="#_x0000_t32" style="position:absolute;left:13800;top:4560;width:1394;height:2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" strokecolor="yellow">
                  <v:stroke endarrow="block"/>
                </v:shape>
                <v:shape id="Straight Arrow Connector 51" o:spid="_x0000_s1033" type="#_x0000_t32" style="position:absolute;left:7140;top:12257;width:2279;height:20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" strokecolor="yellow">
                  <v:stroke endarrow="block"/>
                </v:shape>
                <v:shape id="Straight Arrow Connector 52" o:spid="_x0000_s1034" type="#_x0000_t32" style="position:absolute;left:13267;top:12145;width:1668;height:1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" strokecolor="yellow">
                  <v:stroke endarrow="block"/>
                </v:shape>
                <v:shape id="Straight Arrow Connector 53" o:spid="_x0000_s1035" type="#_x0000_t32" style="position:absolute;left:7084;top:4476;width:1521;height:28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" strokecolor="yellow">
                  <v:stroke endarrow="block"/>
                </v:shape>
              </v:group>
            </w:pict>
          </mc:Fallback>
        </mc:AlternateContent>
      </w:r>
      <w:r w:rsidR="00FA6883"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2607B86" wp14:editId="636E2F8F">
                <wp:simplePos x="0" y="0"/>
                <wp:positionH relativeFrom="column">
                  <wp:posOffset>-3117850</wp:posOffset>
                </wp:positionH>
                <wp:positionV relativeFrom="paragraph">
                  <wp:posOffset>248285</wp:posOffset>
                </wp:positionV>
                <wp:extent cx="1552575" cy="370840"/>
                <wp:effectExtent l="0" t="0" r="9525" b="1016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61FFE6" w14:textId="77777777" w:rsidR="00D242C1" w:rsidRPr="009D0AA9" w:rsidRDefault="00D242C1" w:rsidP="00FA688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8A:  Mounting standoffs for the Raspberry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7B86" id="Text Box 442" o:spid="_x0000_s1069" type="#_x0000_t202" style="position:absolute;margin-left:-245.5pt;margin-top:19.55pt;width:122.25pt;height:29.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" filled="f" stroked="f">
                <v:textbox inset="0,0,0,0">
                  <w:txbxContent>
                    <w:p w14:paraId="6F61FFE6" w14:textId="77777777" w:rsidR="00D242C1" w:rsidRPr="009D0AA9" w:rsidRDefault="00D242C1" w:rsidP="00FA688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8A:  Mounting standoffs for the Raspberry Pi</w:t>
                      </w:r>
                    </w:p>
                  </w:txbxContent>
                </v:textbox>
              </v:shape>
            </w:pict>
          </mc:Fallback>
        </mc:AlternateContent>
      </w:r>
      <w:r w:rsidR="00FA6883"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EF66555" wp14:editId="1523613C">
                <wp:simplePos x="0" y="0"/>
                <wp:positionH relativeFrom="column">
                  <wp:posOffset>91632</wp:posOffset>
                </wp:positionH>
                <wp:positionV relativeFrom="paragraph">
                  <wp:posOffset>249076</wp:posOffset>
                </wp:positionV>
                <wp:extent cx="2587924" cy="712470"/>
                <wp:effectExtent l="0" t="0" r="3175" b="1143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4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F09CB6" w14:textId="77777777" w:rsidR="00D242C1" w:rsidRPr="009D0AA9" w:rsidRDefault="00D242C1" w:rsidP="00FA688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8B:  Location of Raspberry Pi mounting holes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6555" id="Text Box 443" o:spid="_x0000_s1070" type="#_x0000_t202" style="position:absolute;margin-left:7.2pt;margin-top:19.6pt;width:203.75pt;height:56.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" filled="f" stroked="f">
                <v:textbox inset="0,0,0,0">
                  <w:txbxContent>
                    <w:p w14:paraId="11F09CB6" w14:textId="77777777" w:rsidR="00D242C1" w:rsidRPr="009D0AA9" w:rsidRDefault="00D242C1" w:rsidP="00FA688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8B:  Location of Raspberry Pi mounting holes</w:t>
                      </w:r>
                    </w:p>
                  </w:txbxContent>
                </v:textbox>
              </v:shape>
            </w:pict>
          </mc:Fallback>
        </mc:AlternateContent>
      </w:r>
      <w:r w:rsidR="00FA6883">
        <w:rPr>
          <w:noProof/>
        </w:rPr>
        <w:drawing>
          <wp:anchor distT="0" distB="0" distL="114300" distR="114300" simplePos="0" relativeHeight="251689472" behindDoc="1" locked="0" layoutInCell="1" allowOverlap="1" wp14:anchorId="5EA4FEB8" wp14:editId="13D16722">
            <wp:simplePos x="0" y="0"/>
            <wp:positionH relativeFrom="column">
              <wp:posOffset>3536315</wp:posOffset>
            </wp:positionH>
            <wp:positionV relativeFrom="paragraph">
              <wp:posOffset>21590</wp:posOffset>
            </wp:positionV>
            <wp:extent cx="2233930" cy="2184400"/>
            <wp:effectExtent l="0" t="0" r="0" b="6350"/>
            <wp:wrapTight wrapText="bothSides">
              <wp:wrapPolygon edited="0">
                <wp:start x="0" y="0"/>
                <wp:lineTo x="0" y="21474"/>
                <wp:lineTo x="21367" y="21474"/>
                <wp:lineTo x="21367" y="0"/>
                <wp:lineTo x="0" y="0"/>
              </wp:wrapPolygon>
            </wp:wrapTight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883">
        <w:rPr>
          <w:noProof/>
        </w:rPr>
        <w:drawing>
          <wp:anchor distT="0" distB="0" distL="114300" distR="114300" simplePos="0" relativeHeight="252020224" behindDoc="1" locked="0" layoutInCell="1" allowOverlap="1" wp14:anchorId="1B120830" wp14:editId="374791BD">
            <wp:simplePos x="0" y="0"/>
            <wp:positionH relativeFrom="column">
              <wp:posOffset>-34925</wp:posOffset>
            </wp:positionH>
            <wp:positionV relativeFrom="paragraph">
              <wp:posOffset>133985</wp:posOffset>
            </wp:positionV>
            <wp:extent cx="3329305" cy="2147570"/>
            <wp:effectExtent l="0" t="0" r="4445" b="508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01FC9" w14:textId="5EA76D32" w:rsidR="00017381" w:rsidRDefault="00017381"/>
    <w:p w14:paraId="17503B0A" w14:textId="40D3DF44" w:rsidR="00017381" w:rsidRDefault="00017381"/>
    <w:p w14:paraId="7BF5A57A" w14:textId="44B0385A" w:rsidR="00D562A2" w:rsidRDefault="00D562A2">
      <w:r>
        <w:t xml:space="preserve">The Raspberry pi is inserted onto the screws and held in place using four </w:t>
      </w:r>
      <w:proofErr w:type="gramStart"/>
      <w:r>
        <w:t>M2.5X16  threaded</w:t>
      </w:r>
      <w:proofErr w:type="gramEnd"/>
      <w:r>
        <w:t xml:space="preserve"> standoffs. The Mirto2020 PCB is plugged into the Pi and secured using four M2.5X12 machine screws.</w:t>
      </w:r>
    </w:p>
    <w:p w14:paraId="19DA3807" w14:textId="77777777" w:rsidR="00017381" w:rsidRDefault="00FA6883">
      <w:r>
        <w:rPr>
          <w:noProof/>
        </w:rPr>
        <w:drawing>
          <wp:anchor distT="0" distB="0" distL="114300" distR="114300" simplePos="0" relativeHeight="252018176" behindDoc="1" locked="0" layoutInCell="1" allowOverlap="1" wp14:anchorId="6F20F55E" wp14:editId="44D87EB1">
            <wp:simplePos x="0" y="0"/>
            <wp:positionH relativeFrom="column">
              <wp:posOffset>3173730</wp:posOffset>
            </wp:positionH>
            <wp:positionV relativeFrom="paragraph">
              <wp:posOffset>495935</wp:posOffset>
            </wp:positionV>
            <wp:extent cx="280352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ight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9200" behindDoc="1" locked="0" layoutInCell="1" allowOverlap="1" wp14:anchorId="55AC9AD8" wp14:editId="40813128">
            <wp:simplePos x="0" y="0"/>
            <wp:positionH relativeFrom="column">
              <wp:posOffset>-293370</wp:posOffset>
            </wp:positionH>
            <wp:positionV relativeFrom="paragraph">
              <wp:posOffset>228600</wp:posOffset>
            </wp:positionV>
            <wp:extent cx="3381375" cy="1517650"/>
            <wp:effectExtent l="0" t="0" r="9525" b="635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41E03" w14:textId="77777777" w:rsidR="005562A9" w:rsidRDefault="005562A9"/>
    <w:p w14:paraId="2A203F25" w14:textId="77777777" w:rsidR="005562A9" w:rsidRDefault="00D562A2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4A3ABCCB" wp14:editId="3C3FDD94">
                <wp:simplePos x="0" y="0"/>
                <wp:positionH relativeFrom="column">
                  <wp:posOffset>74295</wp:posOffset>
                </wp:positionH>
                <wp:positionV relativeFrom="paragraph">
                  <wp:posOffset>213995</wp:posOffset>
                </wp:positionV>
                <wp:extent cx="1552575" cy="370840"/>
                <wp:effectExtent l="0" t="0" r="9525" b="1016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2E18F4" w14:textId="77777777" w:rsidR="00D242C1" w:rsidRPr="009D0AA9" w:rsidRDefault="00D242C1" w:rsidP="00D562A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8C: Raspberry Pi positioned on </w:t>
                            </w:r>
                            <w:proofErr w:type="gramStart"/>
                            <w:r>
                              <w:t>standoffs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BCCB" id="Text Box 444" o:spid="_x0000_s1071" type="#_x0000_t202" style="position:absolute;margin-left:5.85pt;margin-top:16.85pt;width:122.25pt;height:29.2pt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" filled="f" stroked="f">
                <v:textbox inset="0,0,0,0">
                  <w:txbxContent>
                    <w:p w14:paraId="062E18F4" w14:textId="77777777" w:rsidR="00D242C1" w:rsidRPr="009D0AA9" w:rsidRDefault="00D242C1" w:rsidP="00D562A2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8C: Raspberry Pi positioned on </w:t>
                      </w:r>
                      <w:proofErr w:type="gramStart"/>
                      <w:r>
                        <w:t>standoffs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3223310E" w14:textId="77777777" w:rsidR="005562A9" w:rsidRDefault="00D562A2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47872" behindDoc="0" locked="0" layoutInCell="1" allowOverlap="1" wp14:anchorId="4D56AC6F" wp14:editId="79244EA7">
                <wp:simplePos x="0" y="0"/>
                <wp:positionH relativeFrom="column">
                  <wp:posOffset>3285861</wp:posOffset>
                </wp:positionH>
                <wp:positionV relativeFrom="paragraph">
                  <wp:posOffset>257175</wp:posOffset>
                </wp:positionV>
                <wp:extent cx="2587625" cy="284480"/>
                <wp:effectExtent l="0" t="0" r="3175" b="127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62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7C4222" w14:textId="77777777" w:rsidR="00D242C1" w:rsidRPr="009D0AA9" w:rsidRDefault="00D242C1" w:rsidP="00D562A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8D: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circuit board on top of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6AC6F" id="Text Box 445" o:spid="_x0000_s1072" type="#_x0000_t202" style="position:absolute;margin-left:258.75pt;margin-top:20.25pt;width:203.75pt;height:22.4pt;z-index:2520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" filled="f" stroked="f">
                <v:textbox inset="0,0,0,0">
                  <w:txbxContent>
                    <w:p w14:paraId="157C4222" w14:textId="77777777" w:rsidR="00D242C1" w:rsidRPr="009D0AA9" w:rsidRDefault="00D242C1" w:rsidP="00D562A2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8D: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circuit board on top of Pi</w:t>
                      </w:r>
                    </w:p>
                  </w:txbxContent>
                </v:textbox>
              </v:shape>
            </w:pict>
          </mc:Fallback>
        </mc:AlternateContent>
      </w:r>
    </w:p>
    <w:p w14:paraId="0B1DABEC" w14:textId="77777777" w:rsidR="00C87235" w:rsidRDefault="00C87235"/>
    <w:p w14:paraId="0C593B4E" w14:textId="77777777" w:rsidR="00C87235" w:rsidRDefault="00D562A2" w:rsidP="00D562A2">
      <w:pPr>
        <w:spacing w:after="0"/>
      </w:pPr>
      <w:r>
        <w:t>Hardware:</w:t>
      </w:r>
    </w:p>
    <w:p w14:paraId="5644C626" w14:textId="77777777" w:rsidR="00D562A2" w:rsidRDefault="00D562A2" w:rsidP="00D562A2">
      <w:pPr>
        <w:spacing w:after="0"/>
      </w:pPr>
      <w:proofErr w:type="gramStart"/>
      <w:r>
        <w:t xml:space="preserve">4 </w:t>
      </w:r>
      <w:r w:rsidR="00416851">
        <w:t xml:space="preserve"> </w:t>
      </w:r>
      <w:r>
        <w:t>M2.5</w:t>
      </w:r>
      <w:proofErr w:type="gramEnd"/>
      <w:r w:rsidR="00407F63">
        <w:t xml:space="preserve"> x </w:t>
      </w:r>
      <w:r>
        <w:t>4 standoffs</w:t>
      </w:r>
    </w:p>
    <w:p w14:paraId="27727D18" w14:textId="77777777" w:rsidR="00D562A2" w:rsidRDefault="00D562A2" w:rsidP="00D562A2">
      <w:pPr>
        <w:spacing w:after="0"/>
      </w:pPr>
      <w:r>
        <w:t>4 M2.5</w:t>
      </w:r>
      <w:r w:rsidR="00407F63">
        <w:t xml:space="preserve"> x </w:t>
      </w:r>
      <w:r>
        <w:t>16 s</w:t>
      </w:r>
      <w:r w:rsidR="00416851">
        <w:t>tandoffs</w:t>
      </w:r>
    </w:p>
    <w:p w14:paraId="6E35BAA9" w14:textId="77777777" w:rsidR="00D562A2" w:rsidRDefault="00D562A2" w:rsidP="00D562A2">
      <w:pPr>
        <w:spacing w:after="0"/>
      </w:pPr>
      <w:r>
        <w:t>8 M2.5</w:t>
      </w:r>
      <w:r w:rsidR="00407F63">
        <w:t xml:space="preserve"> </w:t>
      </w:r>
      <w:r>
        <w:t>x</w:t>
      </w:r>
      <w:r w:rsidR="00407F63">
        <w:t xml:space="preserve"> </w:t>
      </w:r>
      <w:r>
        <w:t>12 machine screws</w:t>
      </w:r>
    </w:p>
    <w:p w14:paraId="1E46E766" w14:textId="4EC3ABFA" w:rsidR="00C94203" w:rsidRDefault="00C94203">
      <w:r>
        <w:br w:type="page"/>
      </w:r>
    </w:p>
    <w:p w14:paraId="63ABA658" w14:textId="3A15E94D" w:rsidR="00731D12" w:rsidRDefault="00731D12">
      <w:r>
        <w:lastRenderedPageBreak/>
        <w:t xml:space="preserve">Boards that do not have </w:t>
      </w:r>
      <w:proofErr w:type="spellStart"/>
      <w:r>
        <w:t>build</w:t>
      </w:r>
      <w:proofErr w:type="spellEnd"/>
      <w:r>
        <w:t>-in LCD display are attached to the top plate using the hole positions shown below:</w:t>
      </w:r>
    </w:p>
    <w:p w14:paraId="27E57F61" w14:textId="77777777" w:rsidR="00731D12" w:rsidRDefault="00731D12"/>
    <w:p w14:paraId="43A97966" w14:textId="349DAC23" w:rsidR="00C87235" w:rsidRDefault="00C94203">
      <w:r>
        <w:t xml:space="preserve">Teensy </w:t>
      </w:r>
      <w:r w:rsidR="00731D12">
        <w:t xml:space="preserve">.96 OLED </w:t>
      </w:r>
      <w:r>
        <w:t xml:space="preserve">LCD mounting </w:t>
      </w:r>
      <w:r w:rsidR="00731D12">
        <w:t>position.                                Teensy 1.3 OLED LCD mounting position.</w:t>
      </w:r>
    </w:p>
    <w:p w14:paraId="7B70046B" w14:textId="0F16E2CF" w:rsidR="00C94203" w:rsidRDefault="00731D12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40BB75A" wp14:editId="4613CE2B">
                <wp:simplePos x="0" y="0"/>
                <wp:positionH relativeFrom="column">
                  <wp:posOffset>3207993</wp:posOffset>
                </wp:positionH>
                <wp:positionV relativeFrom="paragraph">
                  <wp:posOffset>87807</wp:posOffset>
                </wp:positionV>
                <wp:extent cx="1298556" cy="2382723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691764" y="2401294"/>
                            <a:ext cx="8191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914400" y="2576223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914400" y="3013544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5F5DBAA" id="Group 29" o:spid="_x0000_s1026" style="position:absolute;margin-left:252.6pt;margin-top:6.9pt;width:102.25pt;height:187.6pt;z-index:251707392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">
                <v:shape id="Picture 5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">
                  <v:imagedata r:id="rId67" o:title=""/>
                </v:shape>
                <v:rect id="Rectangle 23" o:spid="_x0000_s1028" style="position:absolute;left:6917;top:24012;width:819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" filled="f" strokecolor="#0070c0" strokeweight="2pt"/>
                <v:oval id="Oval 26" o:spid="_x0000_s1029" style="position:absolute;left:9144;top:2576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" filled="f" strokecolor="yellow" strokeweight="2pt"/>
                <v:oval id="Oval 27" o:spid="_x0000_s1030" style="position:absolute;left:9144;top:30135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" filled="f" strokecolor="yellow" strokeweight="2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E405946" wp14:editId="112363D4">
                <wp:simplePos x="0" y="0"/>
                <wp:positionH relativeFrom="column">
                  <wp:posOffset>546092</wp:posOffset>
                </wp:positionH>
                <wp:positionV relativeFrom="paragraph">
                  <wp:posOffset>18230</wp:posOffset>
                </wp:positionV>
                <wp:extent cx="1298556" cy="2382723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99715" y="2393343"/>
                            <a:ext cx="6762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033669" y="253646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1033669" y="302149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73D3AD3" id="Group 28" o:spid="_x0000_s1026" style="position:absolute;margin-left:43pt;margin-top:1.45pt;width:102.25pt;height:187.6pt;z-index:251694080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">
                <v:shape id="Picture 4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">
                  <v:imagedata r:id="rId67" o:title=""/>
                </v:shape>
                <v:rect id="Rectangle 22" o:spid="_x0000_s1028" style="position:absolute;left:6997;top:23933;width:676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" filled="f" strokecolor="#0070c0" strokeweight="2pt"/>
                <v:oval id="Oval 24" o:spid="_x0000_s1029" style="position:absolute;left:10336;top:2536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" filled="f" strokecolor="yellow" strokeweight="2pt"/>
                <v:oval id="Oval 25" o:spid="_x0000_s1030" style="position:absolute;left:10336;top:3021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0C1B8578" w14:textId="31DF4817" w:rsidR="00C94203" w:rsidRDefault="00C94203">
      <w:pPr>
        <w:rPr>
          <w:noProof/>
        </w:rPr>
      </w:pPr>
    </w:p>
    <w:p w14:paraId="51C88F40" w14:textId="2AEE6F76" w:rsidR="00C94203" w:rsidRDefault="00C94203">
      <w:pPr>
        <w:rPr>
          <w:noProof/>
        </w:rPr>
      </w:pPr>
    </w:p>
    <w:p w14:paraId="42615D00" w14:textId="02A9197B" w:rsidR="00C94203" w:rsidRDefault="00C94203">
      <w:pPr>
        <w:rPr>
          <w:noProof/>
        </w:rPr>
      </w:pPr>
    </w:p>
    <w:p w14:paraId="377FA26E" w14:textId="4114EBD7" w:rsidR="00C94203" w:rsidRDefault="00C94203">
      <w:pPr>
        <w:rPr>
          <w:noProof/>
        </w:rPr>
      </w:pPr>
    </w:p>
    <w:p w14:paraId="781421BE" w14:textId="40B3D39C" w:rsidR="00C94203" w:rsidRDefault="00C94203">
      <w:pPr>
        <w:rPr>
          <w:noProof/>
        </w:rPr>
      </w:pPr>
    </w:p>
    <w:p w14:paraId="60C3A95F" w14:textId="70231C76" w:rsidR="00C94203" w:rsidRDefault="00C94203">
      <w:pPr>
        <w:rPr>
          <w:noProof/>
        </w:rPr>
      </w:pPr>
    </w:p>
    <w:p w14:paraId="7D749F0C" w14:textId="55841D98" w:rsidR="00C94203" w:rsidRDefault="00C94203">
      <w:pPr>
        <w:rPr>
          <w:noProof/>
        </w:rPr>
      </w:pPr>
    </w:p>
    <w:p w14:paraId="5934E1B9" w14:textId="164C5613" w:rsidR="00C94203" w:rsidRDefault="00C94203">
      <w:pPr>
        <w:rPr>
          <w:noProof/>
        </w:rPr>
      </w:pPr>
    </w:p>
    <w:p w14:paraId="7142B969" w14:textId="7C566EDE" w:rsidR="00C94203" w:rsidRDefault="00C94203">
      <w:pPr>
        <w:rPr>
          <w:noProof/>
        </w:rPr>
      </w:pPr>
    </w:p>
    <w:p w14:paraId="692A4A3C" w14:textId="1FE18977" w:rsidR="00C94203" w:rsidRDefault="00C94203">
      <w:pPr>
        <w:rPr>
          <w:noProof/>
        </w:rPr>
      </w:pPr>
      <w:r>
        <w:rPr>
          <w:noProof/>
        </w:rPr>
        <w:t>Pico</w:t>
      </w:r>
      <w:r w:rsidR="00EE3C92">
        <w:rPr>
          <w:noProof/>
        </w:rPr>
        <w:t xml:space="preserve"> board</w:t>
      </w:r>
      <w:r>
        <w:rPr>
          <w:noProof/>
        </w:rPr>
        <w:t xml:space="preserve"> </w:t>
      </w:r>
      <w:r w:rsidR="00731D12">
        <w:rPr>
          <w:noProof/>
        </w:rPr>
        <w:t xml:space="preserve">color </w:t>
      </w:r>
      <w:r>
        <w:rPr>
          <w:noProof/>
        </w:rPr>
        <w:t>LCD mounting position</w:t>
      </w:r>
      <w:r w:rsidR="00731D12">
        <w:rPr>
          <w:noProof/>
        </w:rPr>
        <w:t>.</w:t>
      </w:r>
    </w:p>
    <w:p w14:paraId="35FBD887" w14:textId="3DC3426F" w:rsidR="00C94203" w:rsidRDefault="00731D12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AE1860C" wp14:editId="62FD8E25">
                <wp:simplePos x="0" y="0"/>
                <wp:positionH relativeFrom="column">
                  <wp:posOffset>496267</wp:posOffset>
                </wp:positionH>
                <wp:positionV relativeFrom="paragraph">
                  <wp:posOffset>24055</wp:posOffset>
                </wp:positionV>
                <wp:extent cx="1298556" cy="2382723"/>
                <wp:effectExtent l="0" t="0" r="0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: Rounded Corners 8"/>
                        <wps:cNvSpPr/>
                        <wps:spPr>
                          <a:xfrm>
                            <a:off x="645256" y="2361913"/>
                            <a:ext cx="939527" cy="101536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686663" y="2389517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83213" y="3196949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1397480" y="239296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397480" y="319004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A0189F" id="Group 31" o:spid="_x0000_s1026" style="position:absolute;margin-left:39.1pt;margin-top:1.9pt;width:102.25pt;height:187.6pt;z-index:251665408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">
                <v:shape id="Picture 7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">
                  <v:imagedata r:id="rId67" o:title=""/>
                </v:shape>
                <v:roundrect id="Rectangle: Rounded Corners 8" o:spid="_x0000_s1028" style="position:absolute;left:6452;top:23619;width:9395;height:101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" filled="f" strokecolor="#0070c0" strokeweight="2pt"/>
                <v:oval id="Oval 13" o:spid="_x0000_s1029" style="position:absolute;left:6866;top:23895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" filled="f" strokecolor="yellow" strokeweight="2pt"/>
                <v:oval id="Oval 16" o:spid="_x0000_s1030" style="position:absolute;left:6832;top:31969;width:155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" filled="f" strokecolor="yellow" strokeweight="2pt"/>
                <v:oval id="Oval 18" o:spid="_x0000_s1031" style="position:absolute;left:13974;top:23929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" filled="f" strokecolor="yellow" strokeweight="2pt"/>
                <v:oval id="Oval 21" o:spid="_x0000_s1032" style="position:absolute;left:13974;top:31900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42436E65" w14:textId="4E9824A9" w:rsidR="00C94203" w:rsidRDefault="00C94203">
      <w:r>
        <w:br w:type="page"/>
      </w:r>
    </w:p>
    <w:p w14:paraId="11DF7E3E" w14:textId="77777777" w:rsidR="00D562A2" w:rsidRDefault="00C94203" w:rsidP="00D562A2">
      <w:r>
        <w:lastRenderedPageBreak/>
        <w:t>Assembling the Arduino version:</w:t>
      </w:r>
    </w:p>
    <w:p w14:paraId="13C49441" w14:textId="77777777" w:rsidR="00D562A2" w:rsidRDefault="00D562A2" w:rsidP="007800CA">
      <w:pPr>
        <w:spacing w:after="0"/>
      </w:pPr>
      <w:r>
        <w:t>Attach the Arduino mount using four M3x8 machine screws</w:t>
      </w:r>
      <w:r w:rsidR="00E07E76">
        <w:t xml:space="preserve"> and nuts</w:t>
      </w:r>
      <w:r>
        <w:t xml:space="preserve">. The mount is supplied with Arduino Uno </w:t>
      </w:r>
      <w:proofErr w:type="spellStart"/>
      <w:r>
        <w:t>WiFi</w:t>
      </w:r>
      <w:proofErr w:type="spellEnd"/>
      <w:r>
        <w:t xml:space="preserve"> rev 2 or can be ordered from Arduino supplier as part number X000019. </w:t>
      </w:r>
    </w:p>
    <w:p w14:paraId="77782E58" w14:textId="77777777" w:rsidR="007800CA" w:rsidRDefault="007800CA" w:rsidP="007800CA">
      <w:pPr>
        <w:spacing w:after="0"/>
      </w:pPr>
      <w:r>
        <w:t xml:space="preserve">The Arduino board and </w:t>
      </w:r>
      <w:proofErr w:type="spellStart"/>
      <w:r>
        <w:t>Mirto</w:t>
      </w:r>
      <w:proofErr w:type="spellEnd"/>
      <w:r>
        <w:t xml:space="preserve"> PCB can be press fitted to the mount after assembling the robot.</w:t>
      </w:r>
    </w:p>
    <w:p w14:paraId="5896D0AA" w14:textId="77777777" w:rsidR="007800CA" w:rsidRDefault="007800CA" w:rsidP="007800CA">
      <w:pPr>
        <w:spacing w:after="0"/>
      </w:pPr>
    </w:p>
    <w:p w14:paraId="2CCFFCC6" w14:textId="77777777" w:rsidR="00F85509" w:rsidRDefault="00F85509" w:rsidP="00F85509">
      <w:pPr>
        <w:spacing w:after="0"/>
      </w:pPr>
      <w:r>
        <w:t>Hardware:</w:t>
      </w:r>
    </w:p>
    <w:p w14:paraId="42210ACD" w14:textId="77777777" w:rsidR="00F85509" w:rsidRDefault="007800CA" w:rsidP="00F85509">
      <w:pPr>
        <w:spacing w:after="0"/>
      </w:pPr>
      <w:r>
        <w:rPr>
          <w:noProof/>
        </w:rPr>
        <w:drawing>
          <wp:anchor distT="0" distB="0" distL="114300" distR="114300" simplePos="0" relativeHeight="252022272" behindDoc="1" locked="0" layoutInCell="1" allowOverlap="1" wp14:anchorId="5F319551" wp14:editId="4FAEE111">
            <wp:simplePos x="0" y="0"/>
            <wp:positionH relativeFrom="column">
              <wp:posOffset>1541145</wp:posOffset>
            </wp:positionH>
            <wp:positionV relativeFrom="paragraph">
              <wp:posOffset>-6985</wp:posOffset>
            </wp:positionV>
            <wp:extent cx="2753360" cy="2722880"/>
            <wp:effectExtent l="0" t="0" r="8890" b="127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509">
        <w:t>4 M3</w:t>
      </w:r>
      <w:r w:rsidR="00407F63">
        <w:t xml:space="preserve"> </w:t>
      </w:r>
      <w:r w:rsidR="00F85509">
        <w:t>x</w:t>
      </w:r>
      <w:r w:rsidR="00407F63">
        <w:t xml:space="preserve"> </w:t>
      </w:r>
      <w:r w:rsidR="00F85509">
        <w:t>8 machine screws</w:t>
      </w:r>
    </w:p>
    <w:p w14:paraId="08A83045" w14:textId="77777777" w:rsidR="00F85509" w:rsidRDefault="00F85509" w:rsidP="00F85509">
      <w:pPr>
        <w:spacing w:after="0"/>
      </w:pPr>
      <w:r>
        <w:t>4 M3 nuts</w:t>
      </w:r>
    </w:p>
    <w:p w14:paraId="375079B8" w14:textId="77777777" w:rsidR="00F85509" w:rsidRPr="00FA6883" w:rsidRDefault="00F85509" w:rsidP="00D562A2"/>
    <w:p w14:paraId="255A5998" w14:textId="77777777" w:rsidR="00D562A2" w:rsidRDefault="00D562A2"/>
    <w:p w14:paraId="162BD637" w14:textId="77777777" w:rsidR="00C87235" w:rsidRDefault="00C87235"/>
    <w:p w14:paraId="2AC5C616" w14:textId="77777777" w:rsidR="00D562A2" w:rsidRDefault="00D562A2"/>
    <w:p w14:paraId="004D0620" w14:textId="77777777" w:rsidR="00C87235" w:rsidRDefault="00C87235"/>
    <w:p w14:paraId="25F09BB8" w14:textId="77777777" w:rsidR="00C87235" w:rsidRDefault="00C87235"/>
    <w:p w14:paraId="1A92AE20" w14:textId="77777777" w:rsidR="00195E41" w:rsidRDefault="00195E41"/>
    <w:p w14:paraId="082EC00B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2E70F3D0" wp14:editId="54DBD213">
                <wp:simplePos x="0" y="0"/>
                <wp:positionH relativeFrom="column">
                  <wp:posOffset>1543685</wp:posOffset>
                </wp:positionH>
                <wp:positionV relativeFrom="paragraph">
                  <wp:posOffset>76200</wp:posOffset>
                </wp:positionV>
                <wp:extent cx="2846705" cy="284480"/>
                <wp:effectExtent l="0" t="0" r="10795" b="127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8D1F77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9A: Location of mounting holes for Arduino mount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0F3D0" id="Text Box 462" o:spid="_x0000_s1073" type="#_x0000_t202" style="position:absolute;margin-left:121.55pt;margin-top:6pt;width:224.15pt;height:22.4pt;z-index:2520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VgbEQIAACkEAAAOAAAAZHJzL2Uyb0RvYy54bWysU01v2zAMvQ/YfxB0X5xkb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XwZX3MmKUaXq1nCNbv87dCHbwoaFo2CI9GS0BKH&#10;tQ/UkVKHlNjMwsrUdaKmtn84KLH3qMTt6e/LwNEK3bZjpiz45+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" filled="f" stroked="f">
                <v:textbox inset="0,0,0,0">
                  <w:txbxContent>
                    <w:p w14:paraId="718D1F77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9A: Location of mounting holes for Arduino mount </w:t>
                      </w:r>
                    </w:p>
                  </w:txbxContent>
                </v:textbox>
              </v:shape>
            </w:pict>
          </mc:Fallback>
        </mc:AlternateContent>
      </w:r>
    </w:p>
    <w:p w14:paraId="048A253D" w14:textId="77777777" w:rsidR="00C87235" w:rsidRDefault="007800CA">
      <w:r>
        <w:rPr>
          <w:noProof/>
        </w:rPr>
        <w:drawing>
          <wp:anchor distT="0" distB="0" distL="114300" distR="114300" simplePos="0" relativeHeight="252023296" behindDoc="1" locked="0" layoutInCell="1" allowOverlap="1" wp14:anchorId="2966C32B" wp14:editId="02FD281D">
            <wp:simplePos x="0" y="0"/>
            <wp:positionH relativeFrom="column">
              <wp:posOffset>749300</wp:posOffset>
            </wp:positionH>
            <wp:positionV relativeFrom="paragraph">
              <wp:posOffset>193675</wp:posOffset>
            </wp:positionV>
            <wp:extent cx="3993515" cy="2037715"/>
            <wp:effectExtent l="0" t="0" r="6985" b="635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35453" w14:textId="77777777" w:rsidR="005562A9" w:rsidRDefault="005562A9"/>
    <w:p w14:paraId="5A86D2B6" w14:textId="77777777" w:rsidR="00195E41" w:rsidRDefault="00195E41"/>
    <w:p w14:paraId="014E72CD" w14:textId="77777777" w:rsidR="00195E41" w:rsidRDefault="00195E41"/>
    <w:p w14:paraId="3996DE6A" w14:textId="77777777" w:rsidR="00195E41" w:rsidRDefault="00195E41"/>
    <w:p w14:paraId="6BDF6E56" w14:textId="77777777" w:rsidR="00195E41" w:rsidRDefault="00195E41"/>
    <w:p w14:paraId="7598B8C6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59136" behindDoc="0" locked="0" layoutInCell="1" allowOverlap="1" wp14:anchorId="2B1F7815" wp14:editId="1016FEC5">
                <wp:simplePos x="0" y="0"/>
                <wp:positionH relativeFrom="column">
                  <wp:posOffset>1540510</wp:posOffset>
                </wp:positionH>
                <wp:positionV relativeFrom="paragraph">
                  <wp:posOffset>269875</wp:posOffset>
                </wp:positionV>
                <wp:extent cx="2846705" cy="284480"/>
                <wp:effectExtent l="0" t="0" r="10795" b="127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3527CC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9B: Attaching Arduino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7815" id="Text Box 463" o:spid="_x0000_s1074" type="#_x0000_t202" style="position:absolute;margin-left:121.3pt;margin-top:21.25pt;width:224.15pt;height:22.4pt;z-index:2520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" filled="f" stroked="f">
                <v:textbox inset="0,0,0,0">
                  <w:txbxContent>
                    <w:p w14:paraId="7F3527CC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9B: Attaching Arduino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EF5748B" w14:textId="77777777" w:rsidR="00195E41" w:rsidRDefault="00195E41"/>
    <w:p w14:paraId="2984F900" w14:textId="77777777" w:rsidR="00195E41" w:rsidRDefault="007800CA">
      <w:r>
        <w:rPr>
          <w:noProof/>
        </w:rPr>
        <w:drawing>
          <wp:anchor distT="0" distB="0" distL="114300" distR="114300" simplePos="0" relativeHeight="252052992" behindDoc="1" locked="0" layoutInCell="1" allowOverlap="1" wp14:anchorId="6EC80BC1" wp14:editId="7ADB694B">
            <wp:simplePos x="0" y="0"/>
            <wp:positionH relativeFrom="column">
              <wp:posOffset>749935</wp:posOffset>
            </wp:positionH>
            <wp:positionV relativeFrom="paragraph">
              <wp:posOffset>41910</wp:posOffset>
            </wp:positionV>
            <wp:extent cx="3914775" cy="1621155"/>
            <wp:effectExtent l="0" t="0" r="9525" b="0"/>
            <wp:wrapTight wrapText="bothSides">
              <wp:wrapPolygon edited="0">
                <wp:start x="0" y="0"/>
                <wp:lineTo x="0" y="21321"/>
                <wp:lineTo x="21547" y="21321"/>
                <wp:lineTo x="21547" y="0"/>
                <wp:lineTo x="0" y="0"/>
              </wp:wrapPolygon>
            </wp:wrapTight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3C41" w14:textId="77777777" w:rsidR="00195E41" w:rsidRDefault="00195E41"/>
    <w:p w14:paraId="60817FD9" w14:textId="77777777" w:rsidR="00195E41" w:rsidRDefault="00195E41"/>
    <w:p w14:paraId="631299F2" w14:textId="77777777" w:rsidR="00195E41" w:rsidRDefault="00195E41"/>
    <w:p w14:paraId="5BA8CB41" w14:textId="77777777" w:rsidR="00195E41" w:rsidRDefault="00195E41"/>
    <w:p w14:paraId="758A5D7E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1184" behindDoc="0" locked="0" layoutInCell="1" allowOverlap="1" wp14:anchorId="11EA5B6B" wp14:editId="5D387334">
                <wp:simplePos x="0" y="0"/>
                <wp:positionH relativeFrom="column">
                  <wp:posOffset>1186815</wp:posOffset>
                </wp:positionH>
                <wp:positionV relativeFrom="paragraph">
                  <wp:posOffset>191135</wp:posOffset>
                </wp:positionV>
                <wp:extent cx="2846705" cy="284480"/>
                <wp:effectExtent l="0" t="0" r="10795" b="127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9B1253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9C: Arduino </w:t>
                            </w:r>
                            <w:r w:rsidR="006704A7">
                              <w:t>and motor shield</w:t>
                            </w:r>
                            <w:r>
                              <w:t xml:space="preserve"> located on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A5B6B" id="Text Box 464" o:spid="_x0000_s1075" type="#_x0000_t202" style="position:absolute;margin-left:93.45pt;margin-top:15.05pt;width:224.15pt;height:22.4pt;z-index:2520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" filled="f" stroked="f">
                <v:textbox inset="0,0,0,0">
                  <w:txbxContent>
                    <w:p w14:paraId="299B1253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9C: Arduino </w:t>
                      </w:r>
                      <w:r w:rsidR="006704A7">
                        <w:t>and motor shield</w:t>
                      </w:r>
                      <w:r>
                        <w:t xml:space="preserve"> located on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31A5A8" w14:textId="77777777" w:rsidR="00EF5A5B" w:rsidRDefault="00DC1B40">
      <w:proofErr w:type="gramStart"/>
      <w:r>
        <w:lastRenderedPageBreak/>
        <w:t>Small  pieces</w:t>
      </w:r>
      <w:proofErr w:type="gramEnd"/>
      <w:r>
        <w:t xml:space="preserve"> of Velcro can be used to hold the battery to the bottom plate to prevent sliding around when moved. Locate </w:t>
      </w:r>
      <w:r w:rsidR="00315E3F">
        <w:t xml:space="preserve">the battery on the bottom plate ensuring the charging and output connectors </w:t>
      </w:r>
      <w:r>
        <w:rPr>
          <w:noProof/>
        </w:rPr>
        <w:drawing>
          <wp:anchor distT="0" distB="0" distL="114300" distR="114300" simplePos="0" relativeHeight="252049920" behindDoc="1" locked="0" layoutInCell="1" allowOverlap="1" wp14:anchorId="34B3FAB8" wp14:editId="3A58846B">
            <wp:simplePos x="0" y="0"/>
            <wp:positionH relativeFrom="column">
              <wp:posOffset>267335</wp:posOffset>
            </wp:positionH>
            <wp:positionV relativeFrom="paragraph">
              <wp:posOffset>612140</wp:posOffset>
            </wp:positionV>
            <wp:extent cx="3519170" cy="1786255"/>
            <wp:effectExtent l="0" t="0" r="5080" b="4445"/>
            <wp:wrapTight wrapText="bothSides">
              <wp:wrapPolygon edited="0">
                <wp:start x="0" y="0"/>
                <wp:lineTo x="0" y="21423"/>
                <wp:lineTo x="21514" y="21423"/>
                <wp:lineTo x="21514" y="0"/>
                <wp:lineTo x="0" y="0"/>
              </wp:wrapPolygon>
            </wp:wrapTight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3F">
        <w:t xml:space="preserve">are accessible. </w:t>
      </w:r>
    </w:p>
    <w:p w14:paraId="03ACF3AE" w14:textId="77777777" w:rsidR="00EF5A5B" w:rsidRDefault="00EF5A5B"/>
    <w:p w14:paraId="1D0CFEEE" w14:textId="77777777" w:rsidR="00DC1B40" w:rsidRDefault="00DC1B40"/>
    <w:p w14:paraId="169CA417" w14:textId="77777777" w:rsidR="00EF5A5B" w:rsidRDefault="00EF5A5B"/>
    <w:p w14:paraId="124FBF9B" w14:textId="77777777" w:rsidR="00DC1B40" w:rsidRDefault="00DC1B40"/>
    <w:p w14:paraId="18764818" w14:textId="77777777" w:rsidR="00DC1B40" w:rsidRDefault="007800CA">
      <w:r w:rsidRPr="007800CA">
        <w:rPr>
          <w:noProof/>
        </w:rPr>
        <mc:AlternateContent>
          <mc:Choice Requires="wps">
            <w:drawing>
              <wp:anchor distT="0" distB="0" distL="114300" distR="114300" simplePos="0" relativeHeight="252063232" behindDoc="0" locked="0" layoutInCell="1" allowOverlap="1" wp14:anchorId="3E807F9A" wp14:editId="59A86F1A">
                <wp:simplePos x="0" y="0"/>
                <wp:positionH relativeFrom="column">
                  <wp:posOffset>-55245</wp:posOffset>
                </wp:positionH>
                <wp:positionV relativeFrom="paragraph">
                  <wp:posOffset>266065</wp:posOffset>
                </wp:positionV>
                <wp:extent cx="2846705" cy="284480"/>
                <wp:effectExtent l="0" t="0" r="10795" b="127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9BAAA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10:  Battery location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7F9A" id="Text Box 466" o:spid="_x0000_s1076" type="#_x0000_t202" style="position:absolute;margin-left:-4.35pt;margin-top:20.95pt;width:224.15pt;height:22.4pt;z-index:2520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pYEQ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" filled="f" stroked="f">
                <v:textbox inset="0,0,0,0">
                  <w:txbxContent>
                    <w:p w14:paraId="47B9BAAA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10:  Battery location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0CB88FB2" w14:textId="77777777" w:rsidR="00F85509" w:rsidRDefault="00F85509"/>
    <w:p w14:paraId="1F6D6460" w14:textId="77777777" w:rsidR="00DC1B40" w:rsidRDefault="00F85509">
      <w:r>
        <w:t>Attach the top plate using four machine M3x10 screws and nuts into the motor mounts and two M4x8 screws into the rear standoffs.</w:t>
      </w:r>
    </w:p>
    <w:p w14:paraId="42B08001" w14:textId="77777777" w:rsidR="00D15F4E" w:rsidRDefault="00F85509" w:rsidP="00F85509">
      <w:pPr>
        <w:spacing w:after="0"/>
      </w:pPr>
      <w:r>
        <w:t>Hardware:</w:t>
      </w:r>
    </w:p>
    <w:p w14:paraId="082B8AFF" w14:textId="77777777" w:rsidR="00F85509" w:rsidRDefault="00F85509" w:rsidP="00F85509">
      <w:pPr>
        <w:spacing w:after="0"/>
      </w:pPr>
      <w:r>
        <w:t>4 M3</w:t>
      </w:r>
      <w:r w:rsidR="00407F63">
        <w:t xml:space="preserve"> </w:t>
      </w:r>
      <w:r>
        <w:t>x</w:t>
      </w:r>
      <w:r w:rsidR="00407F63">
        <w:t xml:space="preserve"> </w:t>
      </w:r>
      <w:r>
        <w:t>10 machine screws</w:t>
      </w:r>
    </w:p>
    <w:p w14:paraId="098009F1" w14:textId="77777777" w:rsidR="00D15F4E" w:rsidRDefault="00D15F4E" w:rsidP="00F85509">
      <w:pPr>
        <w:spacing w:after="0"/>
      </w:pPr>
      <w:r>
        <w:t>1 off M3 x 12 machine screws</w:t>
      </w:r>
    </w:p>
    <w:p w14:paraId="100A29F6" w14:textId="77777777" w:rsidR="00F85509" w:rsidRDefault="00F85509" w:rsidP="00F85509">
      <w:pPr>
        <w:spacing w:after="0"/>
      </w:pPr>
      <w:r>
        <w:rPr>
          <w:noProof/>
        </w:rPr>
        <w:drawing>
          <wp:anchor distT="0" distB="0" distL="114300" distR="114300" simplePos="0" relativeHeight="252050944" behindDoc="1" locked="0" layoutInCell="1" allowOverlap="1" wp14:anchorId="7D8E4661" wp14:editId="70DCC15B">
            <wp:simplePos x="0" y="0"/>
            <wp:positionH relativeFrom="column">
              <wp:posOffset>822229</wp:posOffset>
            </wp:positionH>
            <wp:positionV relativeFrom="paragraph">
              <wp:posOffset>4648</wp:posOffset>
            </wp:positionV>
            <wp:extent cx="3217545" cy="2393950"/>
            <wp:effectExtent l="0" t="0" r="1905" b="635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F4E">
        <w:t>5</w:t>
      </w:r>
      <w:r>
        <w:t xml:space="preserve"> M3 nuts</w:t>
      </w:r>
    </w:p>
    <w:p w14:paraId="70F879D0" w14:textId="77777777" w:rsidR="00DC1B40" w:rsidRDefault="00F85509" w:rsidP="00F85509">
      <w:pPr>
        <w:spacing w:after="0"/>
      </w:pPr>
      <w:r>
        <w:t>2 M4</w:t>
      </w:r>
      <w:r w:rsidR="00407F63">
        <w:t xml:space="preserve"> x </w:t>
      </w:r>
      <w:r>
        <w:t>8 machine screws</w:t>
      </w:r>
    </w:p>
    <w:p w14:paraId="07660A4A" w14:textId="77777777" w:rsidR="00DC1B40" w:rsidRDefault="00DC1B40"/>
    <w:p w14:paraId="70A577BF" w14:textId="77777777" w:rsidR="00DC1B40" w:rsidRDefault="00DC1B40"/>
    <w:p w14:paraId="16EFC370" w14:textId="77777777" w:rsidR="00DC1B40" w:rsidRDefault="00DC1B40"/>
    <w:p w14:paraId="07296CA5" w14:textId="77777777" w:rsidR="00DC1B40" w:rsidRDefault="00DC1B40"/>
    <w:p w14:paraId="5B3997F5" w14:textId="77777777" w:rsidR="00DC1B40" w:rsidRDefault="00DC1B40"/>
    <w:p w14:paraId="4B877DAD" w14:textId="77777777" w:rsidR="00DC1B40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6133CEAD" wp14:editId="2DBB10CA">
                <wp:simplePos x="0" y="0"/>
                <wp:positionH relativeFrom="column">
                  <wp:posOffset>315391</wp:posOffset>
                </wp:positionH>
                <wp:positionV relativeFrom="paragraph">
                  <wp:posOffset>178639</wp:posOffset>
                </wp:positionV>
                <wp:extent cx="2846705" cy="284480"/>
                <wp:effectExtent l="0" t="0" r="10795" b="127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4E3C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top </w:t>
                            </w:r>
                            <w:proofErr w:type="gramStart"/>
                            <w:r>
                              <w:t>plate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CEAD" id="Text Box 467" o:spid="_x0000_s1077" type="#_x0000_t202" style="position:absolute;margin-left:24.85pt;margin-top:14.05pt;width:224.15pt;height:22.4pt;z-index:2520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" filled="f" stroked="f">
                <v:textbox inset="0,0,0,0">
                  <w:txbxContent>
                    <w:p w14:paraId="5BD4E3C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top </w:t>
                      </w:r>
                      <w:proofErr w:type="gramStart"/>
                      <w:r>
                        <w:t>plate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ED305D" w14:textId="77777777" w:rsidR="00DC1B40" w:rsidRDefault="00DC1B40"/>
    <w:p w14:paraId="51652372" w14:textId="77777777" w:rsidR="00DC1B40" w:rsidRDefault="00DC1B40"/>
    <w:p w14:paraId="300DA714" w14:textId="77777777" w:rsidR="00B34AAF" w:rsidRDefault="00F85509">
      <w:r>
        <w:rPr>
          <w:noProof/>
        </w:rPr>
        <w:drawing>
          <wp:anchor distT="0" distB="0" distL="114300" distR="114300" simplePos="0" relativeHeight="252051968" behindDoc="1" locked="0" layoutInCell="1" allowOverlap="1" wp14:anchorId="014C0519" wp14:editId="5FF2A61C">
            <wp:simplePos x="0" y="0"/>
            <wp:positionH relativeFrom="column">
              <wp:posOffset>1293495</wp:posOffset>
            </wp:positionH>
            <wp:positionV relativeFrom="paragraph">
              <wp:posOffset>254635</wp:posOffset>
            </wp:positionV>
            <wp:extent cx="3053715" cy="1729105"/>
            <wp:effectExtent l="0" t="0" r="0" b="444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AAF">
        <w:t xml:space="preserve">Push the wheels onto the hubs and attach with M4X8 machine </w:t>
      </w:r>
      <w:proofErr w:type="gramStart"/>
      <w:r w:rsidR="00B34AAF">
        <w:t>screws</w:t>
      </w:r>
      <w:proofErr w:type="gramEnd"/>
    </w:p>
    <w:p w14:paraId="16CF7BDE" w14:textId="77777777" w:rsidR="00F85509" w:rsidRDefault="00F85509" w:rsidP="00F85509">
      <w:pPr>
        <w:spacing w:after="0"/>
      </w:pPr>
      <w:r>
        <w:t>Hardware:</w:t>
      </w:r>
    </w:p>
    <w:p w14:paraId="30CF9FB5" w14:textId="77777777" w:rsidR="00B34AAF" w:rsidRDefault="00F85509">
      <w:r>
        <w:t>2 M4</w:t>
      </w:r>
      <w:r w:rsidR="00407F63">
        <w:t xml:space="preserve"> x </w:t>
      </w:r>
      <w:r>
        <w:t>8 machine screws</w:t>
      </w:r>
    </w:p>
    <w:p w14:paraId="282EB51A" w14:textId="77777777" w:rsidR="00195E41" w:rsidRDefault="00195E41"/>
    <w:p w14:paraId="22E671D3" w14:textId="77777777" w:rsidR="00FA6883" w:rsidRDefault="00FA6883"/>
    <w:p w14:paraId="7DA97B26" w14:textId="77777777" w:rsidR="00FA6883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40AAB3A6" wp14:editId="7C7FCEC6">
                <wp:simplePos x="0" y="0"/>
                <wp:positionH relativeFrom="column">
                  <wp:posOffset>557530</wp:posOffset>
                </wp:positionH>
                <wp:positionV relativeFrom="paragraph">
                  <wp:posOffset>292100</wp:posOffset>
                </wp:positionV>
                <wp:extent cx="2846705" cy="284480"/>
                <wp:effectExtent l="0" t="0" r="10795" b="127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CAF0F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</w:t>
                            </w:r>
                            <w:proofErr w:type="gramStart"/>
                            <w:r>
                              <w:t>wheels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AB3A6" id="Text Box 468" o:spid="_x0000_s1078" type="#_x0000_t202" style="position:absolute;margin-left:43.9pt;margin-top:23pt;width:224.15pt;height:22.4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cnZDw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" filled="f" stroked="f">
                <v:textbox inset="0,0,0,0">
                  <w:txbxContent>
                    <w:p w14:paraId="78CAF0F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</w:t>
                      </w:r>
                      <w:proofErr w:type="gramStart"/>
                      <w:r>
                        <w:t>wheels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9E6564A" w14:textId="77777777" w:rsidR="00FA6883" w:rsidRDefault="00FA6883"/>
    <w:p w14:paraId="44894DE4" w14:textId="77777777" w:rsidR="00A26A11" w:rsidRDefault="00A26A11">
      <w:pPr>
        <w:rPr>
          <w:b/>
        </w:rPr>
      </w:pPr>
    </w:p>
    <w:p w14:paraId="627E0B14" w14:textId="77777777" w:rsidR="00AD75E4" w:rsidRDefault="00AD75E4" w:rsidP="009941AB">
      <w:pPr>
        <w:jc w:val="center"/>
        <w:rPr>
          <w:sz w:val="28"/>
        </w:rPr>
      </w:pPr>
      <w:r w:rsidRPr="009941AB">
        <w:rPr>
          <w:sz w:val="28"/>
        </w:rPr>
        <w:t xml:space="preserve">Electronic </w:t>
      </w:r>
      <w:r w:rsidR="00CC5C97">
        <w:rPr>
          <w:sz w:val="28"/>
        </w:rPr>
        <w:t>A</w:t>
      </w:r>
      <w:r w:rsidRPr="009941AB">
        <w:rPr>
          <w:sz w:val="28"/>
        </w:rPr>
        <w:t>ssembly and Wiring Information</w:t>
      </w:r>
    </w:p>
    <w:p w14:paraId="187BE3A5" w14:textId="77777777" w:rsidR="00AD75E4" w:rsidRPr="009941AB" w:rsidRDefault="00AD75E4" w:rsidP="009941AB">
      <w:pPr>
        <w:jc w:val="center"/>
        <w:rPr>
          <w:sz w:val="28"/>
        </w:rPr>
      </w:pPr>
    </w:p>
    <w:p w14:paraId="63D90190" w14:textId="77777777" w:rsidR="00DB6398" w:rsidRDefault="00DB6398">
      <w:r>
        <w:t>The IR Sensor Connector Board is made by</w:t>
      </w:r>
      <w:ins w:id="1" w:author="Michael" w:date="2018-07-28T18:54:00Z">
        <w:r w:rsidR="00F2025C">
          <w:t xml:space="preserve"> </w:t>
        </w:r>
      </w:ins>
      <w:ins w:id="2" w:author="Michael" w:date="2018-07-28T18:53:00Z">
        <w:r w:rsidR="00F2025C">
          <w:t xml:space="preserve">inserting </w:t>
        </w:r>
      </w:ins>
      <w:del w:id="3" w:author="Michael" w:date="2018-07-28T18:53:00Z">
        <w:r w:rsidDel="00F2025C">
          <w:delText xml:space="preserve"> </w:delText>
        </w:r>
      </w:del>
      <w:del w:id="4" w:author="Michael" w:date="2018-07-28T18:54:00Z">
        <w:r w:rsidDel="00F2025C">
          <w:delText xml:space="preserve">soldering </w:delText>
        </w:r>
      </w:del>
      <w:ins w:id="5" w:author="Michael" w:date="2018-07-28T18:52:00Z">
        <w:r w:rsidR="00F2025C">
          <w:t xml:space="preserve">three IR sensors </w:t>
        </w:r>
      </w:ins>
      <w:ins w:id="6" w:author="Michael" w:date="2018-07-28T18:54:00Z">
        <w:r w:rsidR="00F2025C">
          <w:t xml:space="preserve">from </w:t>
        </w:r>
      </w:ins>
      <w:ins w:id="7" w:author="Michael" w:date="2018-07-28T18:52:00Z">
        <w:r w:rsidR="00F2025C">
          <w:t>the underside  of the</w:t>
        </w:r>
      </w:ins>
      <w:ins w:id="8" w:author="Michael" w:date="2018-07-28T18:53:00Z">
        <w:r w:rsidR="00F2025C">
          <w:t xml:space="preserve"> </w:t>
        </w:r>
      </w:ins>
      <w:ins w:id="9" w:author="Michael" w:date="2018-07-28T18:52:00Z">
        <w:r w:rsidR="00F2025C">
          <w:t>board</w:t>
        </w:r>
      </w:ins>
      <w:ins w:id="10" w:author="Michael" w:date="2018-07-28T18:53:00Z">
        <w:r w:rsidR="00F2025C">
          <w:t>.</w:t>
        </w:r>
      </w:ins>
      <w:del w:id="11" w:author="Michael" w:date="2018-07-28T18:53:00Z">
        <w:r w:rsidDel="00F2025C">
          <w:delText xml:space="preserve">the eight pin header inserted from underneath, </w:delText>
        </w:r>
      </w:del>
      <w:r>
        <w:t xml:space="preserve">   </w:t>
      </w:r>
      <w:ins w:id="12" w:author="Michael" w:date="2018-07-28T18:53:00Z">
        <w:r w:rsidR="00F2025C">
          <w:t xml:space="preserve">Three 47K resistors and one 47 ohm resistor </w:t>
        </w:r>
      </w:ins>
      <w:ins w:id="13" w:author="Michael" w:date="2018-07-28T18:54:00Z">
        <w:r w:rsidR="00F2025C">
          <w:t>are</w:t>
        </w:r>
      </w:ins>
      <w:ins w:id="14" w:author="Michael" w:date="2018-07-28T18:53:00Z">
        <w:r w:rsidR="00F2025C">
          <w:t xml:space="preserve"> placed </w:t>
        </w:r>
      </w:ins>
      <w:ins w:id="15" w:author="Michael" w:date="2018-07-28T18:54:00Z">
        <w:r w:rsidR="00F2025C">
          <w:t xml:space="preserve">on </w:t>
        </w:r>
      </w:ins>
      <w:ins w:id="16" w:author="Michael" w:date="2018-07-28T18:53:00Z">
        <w:r w:rsidR="00F2025C">
          <w:t>the upper side of the board</w:t>
        </w:r>
      </w:ins>
      <w:del w:id="17" w:author="Michael" w:date="2018-07-28T18:53:00Z">
        <w:r w:rsidDel="00F2025C">
          <w:delText>the</w:delText>
        </w:r>
      </w:del>
      <w:del w:id="18" w:author="Michael" w:date="2018-07-28T18:54:00Z">
        <w:r w:rsidDel="00F2025C">
          <w:delText>n</w:delText>
        </w:r>
      </w:del>
      <w:ins w:id="19" w:author="Michael" w:date="2018-07-28T18:54:00Z">
        <w:r w:rsidR="00F2025C">
          <w:t>.</w:t>
        </w:r>
      </w:ins>
      <w:del w:id="20" w:author="Michael" w:date="2018-07-28T18:54:00Z">
        <w:r w:rsidDel="00F2025C">
          <w:delText xml:space="preserve"> solder the six pin header t</w:delText>
        </w:r>
      </w:del>
      <w:ins w:id="21" w:author="Michael" w:date="2018-07-28T18:54:00Z">
        <w:r w:rsidR="00F2025C">
          <w:t xml:space="preserve"> Solder two 0.1 </w:t>
        </w:r>
        <w:proofErr w:type="spellStart"/>
        <w:r w:rsidR="00F2025C">
          <w:t>uF</w:t>
        </w:r>
        <w:proofErr w:type="spellEnd"/>
        <w:r w:rsidR="00F2025C">
          <w:t xml:space="preserve"> ceramic capa</w:t>
        </w:r>
      </w:ins>
      <w:ins w:id="22" w:author="Michael" w:date="2018-07-28T18:55:00Z">
        <w:r w:rsidR="00F2025C">
          <w:t>citors and the 2x3 connector as shown below</w:t>
        </w:r>
      </w:ins>
      <w:del w:id="23" w:author="Michael" w:date="2018-07-28T18:55:00Z">
        <w:r w:rsidDel="00F2025C">
          <w:delText>o the top.</w:delText>
        </w:r>
        <w:r w:rsidR="00CC5C97" w:rsidDel="00F2025C">
          <w:delText xml:space="preserve"> The IR sensors are connected to the main circuit board using a 6 conductor IDC cable</w:delText>
        </w:r>
      </w:del>
      <w:r w:rsidR="00CC5C97">
        <w:t>.</w:t>
      </w:r>
    </w:p>
    <w:p w14:paraId="171DDC3D" w14:textId="77777777" w:rsidR="00DB6398" w:rsidRDefault="00F2025C">
      <w:ins w:id="24" w:author="Michael" w:date="2018-07-28T18:50:00Z">
        <w:r>
          <w:rPr>
            <w:noProof/>
          </w:rPr>
          <w:drawing>
            <wp:anchor distT="0" distB="0" distL="114300" distR="114300" simplePos="0" relativeHeight="251963904" behindDoc="1" locked="0" layoutInCell="1" allowOverlap="1" wp14:anchorId="69824645" wp14:editId="75A8976C">
              <wp:simplePos x="0" y="0"/>
              <wp:positionH relativeFrom="column">
                <wp:posOffset>-80645</wp:posOffset>
              </wp:positionH>
              <wp:positionV relativeFrom="paragraph">
                <wp:posOffset>156210</wp:posOffset>
              </wp:positionV>
              <wp:extent cx="1945640" cy="728980"/>
              <wp:effectExtent l="0" t="0" r="0" b="0"/>
              <wp:wrapTight wrapText="bothSides">
                <wp:wrapPolygon edited="0">
                  <wp:start x="0" y="0"/>
                  <wp:lineTo x="0" y="20885"/>
                  <wp:lineTo x="21360" y="20885"/>
                  <wp:lineTo x="21360" y="0"/>
                  <wp:lineTo x="0" y="0"/>
                </wp:wrapPolygon>
              </wp:wrapTight>
              <wp:docPr id="397" name="Picture 3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9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5640" cy="728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25" w:author="Michael" w:date="2018-07-28T18:51:00Z">
        <w:r>
          <w:rPr>
            <w:noProof/>
          </w:rPr>
          <w:drawing>
            <wp:anchor distT="0" distB="0" distL="114300" distR="114300" simplePos="0" relativeHeight="251964928" behindDoc="1" locked="0" layoutInCell="1" allowOverlap="1" wp14:anchorId="23317644" wp14:editId="5FC61347">
              <wp:simplePos x="0" y="0"/>
              <wp:positionH relativeFrom="column">
                <wp:posOffset>2654935</wp:posOffset>
              </wp:positionH>
              <wp:positionV relativeFrom="paragraph">
                <wp:posOffset>43815</wp:posOffset>
              </wp:positionV>
              <wp:extent cx="1892300" cy="1023620"/>
              <wp:effectExtent l="0" t="0" r="0" b="5080"/>
              <wp:wrapTight wrapText="bothSides">
                <wp:wrapPolygon edited="0">
                  <wp:start x="0" y="0"/>
                  <wp:lineTo x="0" y="21305"/>
                  <wp:lineTo x="21310" y="21305"/>
                  <wp:lineTo x="21310" y="0"/>
                  <wp:lineTo x="0" y="0"/>
                </wp:wrapPolygon>
              </wp:wrapTight>
              <wp:docPr id="398" name="Picture 3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00" cy="1023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26" w:author="Michael" w:date="2018-07-28T18:48:00Z">
        <w:r w:rsidR="00AD75E4" w:rsidDel="00F2025C">
          <w:rPr>
            <w:noProof/>
          </w:rPr>
          <w:drawing>
            <wp:anchor distT="0" distB="0" distL="114300" distR="114300" simplePos="0" relativeHeight="251834880" behindDoc="1" locked="0" layoutInCell="1" allowOverlap="1" wp14:anchorId="09B15F0F" wp14:editId="42FB8A13">
              <wp:simplePos x="0" y="0"/>
              <wp:positionH relativeFrom="column">
                <wp:posOffset>523875</wp:posOffset>
              </wp:positionH>
              <wp:positionV relativeFrom="paragraph">
                <wp:posOffset>194945</wp:posOffset>
              </wp:positionV>
              <wp:extent cx="1546860" cy="2228850"/>
              <wp:effectExtent l="0" t="0" r="0" b="0"/>
              <wp:wrapTight wrapText="bothSides">
                <wp:wrapPolygon edited="0">
                  <wp:start x="0" y="0"/>
                  <wp:lineTo x="0" y="21415"/>
                  <wp:lineTo x="21281" y="21415"/>
                  <wp:lineTo x="21281" y="0"/>
                  <wp:lineTo x="0" y="0"/>
                </wp:wrapPolygon>
              </wp:wrapTight>
              <wp:docPr id="296" name="Picture 2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2"/>
                      <pic:cNvPicPr>
                        <a:picLocks noChangeAspect="1" noChangeArrowheads="1"/>
                      </pic:cNvPicPr>
                    </pic:nvPicPr>
                    <pic:blipFill>
                      <a:blip r:embed="rId7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4686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6F96CB5A" w14:textId="77777777" w:rsidR="00DB6398" w:rsidRDefault="00AD75E4">
      <w:del w:id="27" w:author="Michael" w:date="2018-07-28T18:48:00Z">
        <w:r w:rsidDel="00F2025C">
          <w:rPr>
            <w:noProof/>
          </w:rPr>
          <w:drawing>
            <wp:anchor distT="0" distB="0" distL="114300" distR="114300" simplePos="0" relativeHeight="251835904" behindDoc="1" locked="0" layoutInCell="1" allowOverlap="1" wp14:anchorId="159AF1AC" wp14:editId="46ECC2FC">
              <wp:simplePos x="0" y="0"/>
              <wp:positionH relativeFrom="column">
                <wp:posOffset>3257550</wp:posOffset>
              </wp:positionH>
              <wp:positionV relativeFrom="paragraph">
                <wp:posOffset>281305</wp:posOffset>
              </wp:positionV>
              <wp:extent cx="1485900" cy="1200150"/>
              <wp:effectExtent l="0" t="0" r="0" b="0"/>
              <wp:wrapTight wrapText="bothSides">
                <wp:wrapPolygon edited="0">
                  <wp:start x="0" y="0"/>
                  <wp:lineTo x="0" y="21257"/>
                  <wp:lineTo x="21323" y="21257"/>
                  <wp:lineTo x="21323" y="0"/>
                  <wp:lineTo x="0" y="0"/>
                </wp:wrapPolygon>
              </wp:wrapTight>
              <wp:docPr id="317" name="Picture 3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3"/>
                      <pic:cNvPicPr>
                        <a:picLocks noChangeAspect="1" noChangeArrowheads="1"/>
                      </pic:cNvPicPr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5900" cy="1200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8" w:author="Michael" w:date="2018-07-28T18:48:00Z">
        <w:r w:rsidR="00F2025C" w:rsidRPr="00F2025C">
          <w:t xml:space="preserve"> </w:t>
        </w:r>
      </w:ins>
    </w:p>
    <w:p w14:paraId="07042892" w14:textId="77777777" w:rsidR="00DB6398" w:rsidDel="00F2025C" w:rsidRDefault="00DB6398">
      <w:pPr>
        <w:rPr>
          <w:del w:id="29" w:author="Michael" w:date="2018-07-28T18:56:00Z"/>
        </w:rPr>
      </w:pPr>
    </w:p>
    <w:p w14:paraId="459519AB" w14:textId="77777777" w:rsidR="00F2025C" w:rsidRDefault="00F2025C">
      <w:pPr>
        <w:rPr>
          <w:ins w:id="30" w:author="Michael" w:date="2018-07-28T18:56:00Z"/>
          <w:sz w:val="16"/>
        </w:rPr>
      </w:pPr>
    </w:p>
    <w:p w14:paraId="04068A8B" w14:textId="77777777" w:rsidR="00DB6398" w:rsidRPr="00F2025C" w:rsidRDefault="00F2025C">
      <w:pPr>
        <w:rPr>
          <w:sz w:val="16"/>
          <w:rPrChange w:id="31" w:author="Michael" w:date="2018-07-28T18:56:00Z">
            <w:rPr/>
          </w:rPrChange>
        </w:rPr>
      </w:pPr>
      <w:ins w:id="32" w:author="Michael" w:date="2018-07-28T18:56:00Z">
        <w:r w:rsidRPr="00F2025C">
          <w:rPr>
            <w:sz w:val="16"/>
            <w:rPrChange w:id="33" w:author="Michael" w:date="2018-07-28T18:56:00Z">
              <w:rPr/>
            </w:rPrChange>
          </w:rPr>
          <w:t>Yellow arrow</w:t>
        </w:r>
        <w:r>
          <w:rPr>
            <w:sz w:val="16"/>
          </w:rPr>
          <w:t>s</w:t>
        </w:r>
        <w:r w:rsidRPr="00F2025C">
          <w:rPr>
            <w:sz w:val="16"/>
            <w:rPrChange w:id="34" w:author="Michael" w:date="2018-07-28T18:56:00Z">
              <w:rPr/>
            </w:rPrChange>
          </w:rPr>
          <w:t xml:space="preserve"> points to orientation notch</w:t>
        </w:r>
      </w:ins>
      <w:ins w:id="35" w:author="Michael" w:date="2018-07-28T18:57:00Z">
        <w:r>
          <w:rPr>
            <w:sz w:val="16"/>
          </w:rPr>
          <w:t>e</w:t>
        </w:r>
      </w:ins>
      <w:ins w:id="36" w:author="Michael" w:date="2018-07-28T18:56:00Z">
        <w:r>
          <w:rPr>
            <w:sz w:val="16"/>
          </w:rPr>
          <w:t>s</w:t>
        </w:r>
      </w:ins>
    </w:p>
    <w:p w14:paraId="09FDACAC" w14:textId="77777777" w:rsidR="00DB6398" w:rsidRDefault="00F2025C">
      <w:ins w:id="37" w:author="Michael" w:date="2018-07-28T18:51:00Z">
        <w:r>
          <w:rPr>
            <w:noProof/>
          </w:rPr>
          <w:drawing>
            <wp:anchor distT="0" distB="0" distL="114300" distR="114300" simplePos="0" relativeHeight="251965952" behindDoc="1" locked="0" layoutInCell="1" allowOverlap="1" wp14:anchorId="59A446CB" wp14:editId="4CDE6D2C">
              <wp:simplePos x="0" y="0"/>
              <wp:positionH relativeFrom="column">
                <wp:posOffset>-82550</wp:posOffset>
              </wp:positionH>
              <wp:positionV relativeFrom="paragraph">
                <wp:posOffset>27305</wp:posOffset>
              </wp:positionV>
              <wp:extent cx="2060575" cy="777875"/>
              <wp:effectExtent l="0" t="0" r="0" b="3175"/>
              <wp:wrapTight wrapText="bothSides">
                <wp:wrapPolygon edited="0">
                  <wp:start x="0" y="0"/>
                  <wp:lineTo x="0" y="21159"/>
                  <wp:lineTo x="21367" y="21159"/>
                  <wp:lineTo x="21367" y="0"/>
                  <wp:lineTo x="0" y="0"/>
                </wp:wrapPolygon>
              </wp:wrapTight>
              <wp:docPr id="399" name="Picture 3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"/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777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w:drawing>
            <wp:anchor distT="0" distB="0" distL="114300" distR="114300" simplePos="0" relativeHeight="251966976" behindDoc="1" locked="0" layoutInCell="1" allowOverlap="1" wp14:anchorId="4CB93106" wp14:editId="0C0F1DC9">
              <wp:simplePos x="0" y="0"/>
              <wp:positionH relativeFrom="column">
                <wp:posOffset>2616200</wp:posOffset>
              </wp:positionH>
              <wp:positionV relativeFrom="paragraph">
                <wp:posOffset>54610</wp:posOffset>
              </wp:positionV>
              <wp:extent cx="2060575" cy="969010"/>
              <wp:effectExtent l="0" t="0" r="0" b="2540"/>
              <wp:wrapTight wrapText="bothSides">
                <wp:wrapPolygon edited="0">
                  <wp:start x="0" y="0"/>
                  <wp:lineTo x="0" y="21232"/>
                  <wp:lineTo x="21367" y="21232"/>
                  <wp:lineTo x="21367" y="0"/>
                  <wp:lineTo x="0" y="0"/>
                </wp:wrapPolygon>
              </wp:wrapTight>
              <wp:docPr id="400" name="Picture 4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"/>
                      <pic:cNvPicPr>
                        <a:picLocks noChangeAspect="1" noChangeArrowheads="1"/>
                      </pic:cNvPicPr>
                    </pic:nvPicPr>
                    <pic:blipFill>
                      <a:blip r:embed="rId7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969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38" w:author="Michael" w:date="2018-07-28T18:49:00Z">
        <w:r w:rsidR="00AD75E4" w:rsidDel="00F2025C">
          <w:rPr>
            <w:noProof/>
          </w:rPr>
          <mc:AlternateContent>
            <mc:Choice Requires="wps">
              <w:drawing>
                <wp:anchor distT="0" distB="0" distL="114300" distR="114300" simplePos="0" relativeHeight="251840000" behindDoc="0" locked="0" layoutInCell="1" allowOverlap="1" wp14:anchorId="7CFEA30F" wp14:editId="3769D3F8">
                  <wp:simplePos x="0" y="0"/>
                  <wp:positionH relativeFrom="column">
                    <wp:posOffset>2495550</wp:posOffset>
                  </wp:positionH>
                  <wp:positionV relativeFrom="paragraph">
                    <wp:posOffset>102870</wp:posOffset>
                  </wp:positionV>
                  <wp:extent cx="257175" cy="266700"/>
                  <wp:effectExtent l="0" t="19050" r="47625" b="38100"/>
                  <wp:wrapNone/>
                  <wp:docPr id="319" name="Right Arrow 3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7175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2B68C7" w14:textId="77777777" w:rsidR="00D242C1" w:rsidRDefault="00D242C1" w:rsidP="00F2025C">
                              <w:pPr>
                                <w:jc w:val="center"/>
                              </w:pPr>
                              <w:ins w:id="39" w:author="Michael" w:date="2018-07-28T18:49:00Z">
                                <w:r>
                                  <w:object w:dxaOrig="4442" w:dyaOrig="1874" w14:anchorId="5E684BD3">
                                    <v:shape id="_x0000_i1046" type="#_x0000_t75" style="width:222pt;height:93.75pt" o:ole="">
                                      <v:imagedata r:id="rId80" o:title=""/>
                                    </v:shape>
                                    <o:OLEObject Type="Embed" ProgID="Visio.Drawing.11" ShapeID="_x0000_i1046" DrawAspect="Content" ObjectID="_1744537081" r:id="rId81"/>
                                  </w:objec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7CFEA30F"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319" o:spid="_x0000_s1079" type="#_x0000_t13" style="position:absolute;margin-left:196.5pt;margin-top:8.1pt;width:20.25pt;height:21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" adj="10800" fillcolor="#4f81bd [3204]" strokecolor="#243f60 [1604]" strokeweight="2pt">
                  <v:textbox>
                    <w:txbxContent>
                      <w:p w14:paraId="262B68C7" w14:textId="77777777" w:rsidR="00D242C1" w:rsidRDefault="00D242C1" w:rsidP="00F2025C">
                        <w:pPr>
                          <w:jc w:val="center"/>
                        </w:pPr>
                        <w:ins w:id="40" w:author="Michael" w:date="2018-07-28T18:49:00Z">
                          <w:r>
                            <w:object w:dxaOrig="4442" w:dyaOrig="1874" w14:anchorId="5E684BD3">
                              <v:shape id="_x0000_i1046" type="#_x0000_t75" style="width:222pt;height:93.75pt" o:ole="">
                                <v:imagedata r:id="rId80" o:title=""/>
                              </v:shape>
                              <o:OLEObject Type="Embed" ProgID="Visio.Drawing.11" ShapeID="_x0000_i1046" DrawAspect="Content" ObjectID="_1744537081" r:id="rId82"/>
                            </w:objec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del>
    </w:p>
    <w:p w14:paraId="63D60279" w14:textId="77777777" w:rsidR="00DB6398" w:rsidRDefault="00DB6398"/>
    <w:p w14:paraId="2429BA72" w14:textId="77777777" w:rsidR="00DB6398" w:rsidRDefault="00DB6398"/>
    <w:p w14:paraId="6FE25CC3" w14:textId="77777777" w:rsidR="00DB6398" w:rsidRDefault="00E31A8B"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ED95E3F" wp14:editId="04010D59">
                <wp:simplePos x="0" y="0"/>
                <wp:positionH relativeFrom="column">
                  <wp:posOffset>1762125</wp:posOffset>
                </wp:positionH>
                <wp:positionV relativeFrom="paragraph">
                  <wp:posOffset>207645</wp:posOffset>
                </wp:positionV>
                <wp:extent cx="190881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41" y="20057"/>
                    <wp:lineTo x="21341" y="0"/>
                    <wp:lineTo x="0" y="0"/>
                  </wp:wrapPolygon>
                </wp:wrapTight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03A91" w14:textId="77777777" w:rsidR="00D242C1" w:rsidRPr="00EF1505" w:rsidRDefault="00D242C1" w:rsidP="009941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12:  IR Sensor Connector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95E3F" id="Text Box 318" o:spid="_x0000_s1080" type="#_x0000_t202" style="position:absolute;margin-left:138.75pt;margin-top:16.35pt;width:150.3pt;height:.05pt;z-index:25183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" stroked="f">
                <v:textbox style="mso-fit-shape-to-text:t" inset="0,0,0,0">
                  <w:txbxContent>
                    <w:p w14:paraId="69E03A91" w14:textId="77777777" w:rsidR="00D242C1" w:rsidRPr="00EF1505" w:rsidRDefault="00D242C1" w:rsidP="009941A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12:  IR Sensor Connector Board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D8B44" w14:textId="77777777" w:rsidR="00DB6398" w:rsidRDefault="00DB6398"/>
    <w:p w14:paraId="54A4953B" w14:textId="77777777" w:rsidR="00F2025C" w:rsidRDefault="00F2025C" w:rsidP="00F2025C">
      <w:pPr>
        <w:rPr>
          <w:ins w:id="41" w:author="Michael" w:date="2018-07-28T18:52:00Z"/>
        </w:rPr>
      </w:pPr>
      <w:ins w:id="42" w:author="Michael" w:date="2018-07-28T18:52:00Z">
        <w:r>
          <w:t xml:space="preserve"> The IR sensors are connected to the main circuit board using a 6 conductor IDC cable.</w:t>
        </w:r>
      </w:ins>
    </w:p>
    <w:p w14:paraId="48FDD6FE" w14:textId="77777777" w:rsidR="00DB6398" w:rsidRDefault="00DB6398"/>
    <w:p w14:paraId="4D2DB0F4" w14:textId="77777777" w:rsidR="00AD75E4" w:rsidRDefault="00AD75E4"/>
    <w:p w14:paraId="6CEA62F2" w14:textId="77777777" w:rsidR="00DB6398" w:rsidRDefault="00105449">
      <w:ins w:id="43" w:author="Michael" w:date="2018-07-28T18:05:00Z">
        <w:r>
          <w:rPr>
            <w:noProof/>
          </w:rPr>
          <w:drawing>
            <wp:anchor distT="0" distB="0" distL="114300" distR="114300" simplePos="0" relativeHeight="251961856" behindDoc="1" locked="0" layoutInCell="1" allowOverlap="1" wp14:anchorId="67C6F073" wp14:editId="1C0B4646">
              <wp:simplePos x="0" y="0"/>
              <wp:positionH relativeFrom="column">
                <wp:posOffset>0</wp:posOffset>
              </wp:positionH>
              <wp:positionV relativeFrom="paragraph">
                <wp:posOffset>669290</wp:posOffset>
              </wp:positionV>
              <wp:extent cx="3479165" cy="2303780"/>
              <wp:effectExtent l="0" t="0" r="6985" b="1270"/>
              <wp:wrapTight wrapText="bothSides">
                <wp:wrapPolygon edited="0">
                  <wp:start x="0" y="0"/>
                  <wp:lineTo x="0" y="21433"/>
                  <wp:lineTo x="21525" y="21433"/>
                  <wp:lineTo x="21525" y="0"/>
                  <wp:lineTo x="0" y="0"/>
                </wp:wrapPolygon>
              </wp:wrapTight>
              <wp:docPr id="386" name="Picture 3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8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79165" cy="2303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ins>
      <w:r w:rsidR="00AD75E4">
        <w:rPr>
          <w:noProof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82D9D93" wp14:editId="0955FDF0">
                <wp:simplePos x="0" y="0"/>
                <wp:positionH relativeFrom="column">
                  <wp:posOffset>1762760</wp:posOffset>
                </wp:positionH>
                <wp:positionV relativeFrom="paragraph">
                  <wp:posOffset>2872105</wp:posOffset>
                </wp:positionV>
                <wp:extent cx="1911350" cy="267970"/>
                <wp:effectExtent l="0" t="0" r="0" b="0"/>
                <wp:wrapTight wrapText="bothSides">
                  <wp:wrapPolygon edited="0">
                    <wp:start x="0" y="0"/>
                    <wp:lineTo x="0" y="19962"/>
                    <wp:lineTo x="21313" y="19962"/>
                    <wp:lineTo x="21313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7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E0AC99" w14:textId="77777777" w:rsidR="00D242C1" w:rsidRPr="00FC12B9" w:rsidRDefault="00D242C1" w:rsidP="003C27D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Figure13:  Bump Switch Wiring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9D93" id="Text Box 11" o:spid="_x0000_s1081" type="#_x0000_t202" style="position:absolute;margin-left:138.8pt;margin-top:226.15pt;width:150.5pt;height:21.1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" stroked="f">
                <v:textbox inset="0,0,0,0">
                  <w:txbxContent>
                    <w:p w14:paraId="0CE0AC99" w14:textId="77777777" w:rsidR="00D242C1" w:rsidRPr="00FC12B9" w:rsidRDefault="00D242C1" w:rsidP="003C27D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Figure13:  Bump Switch Wiring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6398">
        <w:t xml:space="preserve">The bump switch assembly is made by soldering 20 cm of four conductor ribbon cable to the switches as shown. </w:t>
      </w:r>
      <w:ins w:id="44" w:author="Michael" w:date="2018-07-28T18:06:00Z">
        <w:r>
          <w:t xml:space="preserve">The other end is crimped into a 2x2 IDC </w:t>
        </w:r>
      </w:ins>
      <w:ins w:id="45" w:author="Michael" w:date="2018-07-28T18:09:00Z">
        <w:r>
          <w:t>ribbon connector</w:t>
        </w:r>
      </w:ins>
      <w:del w:id="46" w:author="Michael" w:date="2018-07-28T18:06:00Z">
        <w:r w:rsidR="00DB6398" w:rsidDel="00105449">
          <w:delText xml:space="preserve">Strip 5mm of the other end of the cable and tin the ends so they can be easily attached to the terminal block on the circuit board. </w:delText>
        </w:r>
        <w:r w:rsidR="000213A6" w:rsidDel="00105449">
          <w:delText xml:space="preserve"> Note that the left switch is connected to the terminal marked D6 and the right to D33.</w:delText>
        </w:r>
      </w:del>
      <w:ins w:id="47" w:author="Michael" w:date="2018-07-28T18:09:00Z">
        <w:r>
          <w:t>.</w:t>
        </w:r>
      </w:ins>
    </w:p>
    <w:p w14:paraId="76E2C3BD" w14:textId="77777777" w:rsidR="002A71DE" w:rsidRDefault="00105449" w:rsidP="00AD75E4">
      <w:ins w:id="48" w:author="Michael" w:date="2018-07-28T18:08:00Z">
        <w:r>
          <w:rPr>
            <w:noProof/>
          </w:rPr>
          <w:drawing>
            <wp:anchor distT="0" distB="0" distL="114300" distR="114300" simplePos="0" relativeHeight="251962880" behindDoc="1" locked="0" layoutInCell="1" allowOverlap="1" wp14:anchorId="337BD4AF" wp14:editId="7793A186">
              <wp:simplePos x="0" y="0"/>
              <wp:positionH relativeFrom="column">
                <wp:posOffset>545465</wp:posOffset>
              </wp:positionH>
              <wp:positionV relativeFrom="paragraph">
                <wp:posOffset>439420</wp:posOffset>
              </wp:positionV>
              <wp:extent cx="1070610" cy="1080770"/>
              <wp:effectExtent l="0" t="0" r="0" b="5080"/>
              <wp:wrapTight wrapText="bothSides">
                <wp:wrapPolygon edited="0">
                  <wp:start x="0" y="0"/>
                  <wp:lineTo x="0" y="21321"/>
                  <wp:lineTo x="21139" y="21321"/>
                  <wp:lineTo x="21139" y="0"/>
                  <wp:lineTo x="0" y="0"/>
                </wp:wrapPolygon>
              </wp:wrapTight>
              <wp:docPr id="396" name="Picture 396" descr="Image result for Amphenol FCI 2.54mm Pitch Cable Mount IDC Connector, Socket, 4 Way, 2 Row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Image result for Amphenol FCI 2.54mm Pitch Cable Mount IDC Connector, Socket, 4 Way, 2 Row"/>
                      <pic:cNvPicPr>
                        <a:picLocks noChangeAspect="1" noChangeArrowheads="1"/>
                      </pic:cNvPicPr>
                    </pic:nvPicPr>
                    <pic:blipFill>
                      <a:blip r:embed="rId8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70610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49" w:author="Michael" w:date="2018-07-28T18:05:00Z">
        <w:r w:rsidR="00400458" w:rsidDel="007663A5">
          <w:rPr>
            <w:noProof/>
          </w:rPr>
          <w:drawing>
            <wp:anchor distT="0" distB="0" distL="114300" distR="114300" simplePos="0" relativeHeight="251949568" behindDoc="1" locked="0" layoutInCell="1" allowOverlap="1" wp14:anchorId="4606CFE6" wp14:editId="701BACD1">
              <wp:simplePos x="0" y="0"/>
              <wp:positionH relativeFrom="column">
                <wp:posOffset>552450</wp:posOffset>
              </wp:positionH>
              <wp:positionV relativeFrom="paragraph">
                <wp:posOffset>181610</wp:posOffset>
              </wp:positionV>
              <wp:extent cx="3314700" cy="1985010"/>
              <wp:effectExtent l="0" t="0" r="0" b="0"/>
              <wp:wrapTight wrapText="bothSides">
                <wp:wrapPolygon edited="0">
                  <wp:start x="0" y="0"/>
                  <wp:lineTo x="0" y="21351"/>
                  <wp:lineTo x="21476" y="21351"/>
                  <wp:lineTo x="21476" y="0"/>
                  <wp:lineTo x="0" y="0"/>
                </wp:wrapPolygon>
              </wp:wrapTight>
              <wp:docPr id="406" name="Picture 4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2"/>
                      <pic:cNvPicPr>
                        <a:picLocks noChangeAspect="1" noChangeArrowheads="1"/>
                      </pic:cNvPicPr>
                    </pic:nvPicPr>
                    <pic:blipFill>
                      <a:blip r:embed="rId8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14700" cy="1985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747C242A" w14:textId="77777777" w:rsidR="00AD75E4" w:rsidRDefault="00AD75E4" w:rsidP="00AD75E4"/>
    <w:p w14:paraId="59845EDC" w14:textId="77777777" w:rsidR="00AD75E4" w:rsidRPr="00E905FA" w:rsidRDefault="00750FE8" w:rsidP="00AD75E4">
      <w:del w:id="50" w:author="Michael" w:date="2018-07-28T17:55:00Z">
        <w:r w:rsidDel="000B51C5">
          <w:rPr>
            <w:noProof/>
          </w:rPr>
          <w:lastRenderedPageBreak/>
          <w:drawing>
            <wp:anchor distT="0" distB="0" distL="114300" distR="114300" simplePos="0" relativeHeight="251954688" behindDoc="1" locked="0" layoutInCell="1" allowOverlap="1" wp14:anchorId="75723D5E" wp14:editId="70C1C98E">
              <wp:simplePos x="0" y="0"/>
              <wp:positionH relativeFrom="column">
                <wp:posOffset>-624205</wp:posOffset>
              </wp:positionH>
              <wp:positionV relativeFrom="paragraph">
                <wp:posOffset>381000</wp:posOffset>
              </wp:positionV>
              <wp:extent cx="7046595" cy="5021580"/>
              <wp:effectExtent l="0" t="0" r="1905" b="7620"/>
              <wp:wrapTight wrapText="bothSides">
                <wp:wrapPolygon edited="0">
                  <wp:start x="0" y="0"/>
                  <wp:lineTo x="0" y="21551"/>
                  <wp:lineTo x="21547" y="21551"/>
                  <wp:lineTo x="21547" y="0"/>
                  <wp:lineTo x="0" y="0"/>
                </wp:wrapPolygon>
              </wp:wrapTight>
              <wp:docPr id="412" name="Picture 4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7"/>
                      <pic:cNvPicPr>
                        <a:picLocks noChangeAspect="1" noChangeArrowheads="1"/>
                      </pic:cNvPicPr>
                    </pic:nvPicPr>
                    <pic:blipFill>
                      <a:blip r:embed="rId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046595" cy="5021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463804A6" w14:textId="77777777" w:rsidR="00AD75E4" w:rsidRPr="00E905FA" w:rsidRDefault="00C1210B" w:rsidP="00AD75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091E5AF6" wp14:editId="1ACAC607">
                <wp:simplePos x="0" y="0"/>
                <wp:positionH relativeFrom="column">
                  <wp:posOffset>1111885</wp:posOffset>
                </wp:positionH>
                <wp:positionV relativeFrom="paragraph">
                  <wp:posOffset>3535680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60168F" w14:textId="77777777" w:rsidR="00D242C1" w:rsidRPr="007934A3" w:rsidRDefault="00D242C1" w:rsidP="00063D2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14</w:t>
                            </w:r>
                            <w:r w:rsidR="00C1210B"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r w:rsidR="00C1210B">
                              <w:t>2020 board for Raspberry Pi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5AF6" id="Text Box 393" o:spid="_x0000_s1082" type="#_x0000_t202" style="position:absolute;margin-left:87.55pt;margin-top:278.4pt;width:252pt;height:19.5pt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" stroked="f">
                <v:textbox inset="0,0,0,0">
                  <w:txbxContent>
                    <w:p w14:paraId="1360168F" w14:textId="77777777" w:rsidR="00D242C1" w:rsidRPr="007934A3" w:rsidRDefault="00D242C1" w:rsidP="00063D2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14</w:t>
                      </w:r>
                      <w:r w:rsidR="00C1210B"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r w:rsidR="00C1210B">
                        <w:t>2020 board for Raspberry Pi</w:t>
                      </w:r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26743">
        <w:rPr>
          <w:noProof/>
        </w:rPr>
        <w:drawing>
          <wp:anchor distT="0" distB="0" distL="114300" distR="114300" simplePos="0" relativeHeight="252048896" behindDoc="1" locked="0" layoutInCell="1" allowOverlap="1" wp14:anchorId="0FF1BD57" wp14:editId="00EA5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2806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72F44" w14:textId="77777777" w:rsidR="00AD75E4" w:rsidRDefault="00C1210B">
      <w:r>
        <w:rPr>
          <w:noProof/>
          <w:sz w:val="28"/>
        </w:rPr>
        <w:drawing>
          <wp:anchor distT="0" distB="0" distL="114300" distR="114300" simplePos="0" relativeHeight="252071424" behindDoc="1" locked="0" layoutInCell="1" allowOverlap="1" wp14:anchorId="47D92DC3" wp14:editId="7B7BA7C8">
            <wp:simplePos x="0" y="0"/>
            <wp:positionH relativeFrom="column">
              <wp:posOffset>76835</wp:posOffset>
            </wp:positionH>
            <wp:positionV relativeFrom="paragraph">
              <wp:posOffset>461010</wp:posOffset>
            </wp:positionV>
            <wp:extent cx="5732145" cy="3900805"/>
            <wp:effectExtent l="0" t="0" r="1905" b="4445"/>
            <wp:wrapTight wrapText="bothSides">
              <wp:wrapPolygon edited="0">
                <wp:start x="0" y="0"/>
                <wp:lineTo x="0" y="21519"/>
                <wp:lineTo x="21535" y="21519"/>
                <wp:lineTo x="21535" y="0"/>
                <wp:lineTo x="0" y="0"/>
              </wp:wrapPolygon>
            </wp:wrapTight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472" behindDoc="0" locked="0" layoutInCell="1" allowOverlap="1" wp14:anchorId="0D5CA6EB" wp14:editId="51E0AE59">
                <wp:simplePos x="0" y="0"/>
                <wp:positionH relativeFrom="column">
                  <wp:posOffset>1400810</wp:posOffset>
                </wp:positionH>
                <wp:positionV relativeFrom="paragraph">
                  <wp:posOffset>4489450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AAACA8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15: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CA6EB" id="Text Box 474" o:spid="_x0000_s1083" type="#_x0000_t202" style="position:absolute;margin-left:110.3pt;margin-top:353.5pt;width:203.25pt;height:19.5pt;z-index:2520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" stroked="f">
                <v:textbox inset="0,0,0,0">
                  <w:txbxContent>
                    <w:p w14:paraId="1AAAACA8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15: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D75E4">
        <w:br w:type="page"/>
      </w:r>
    </w:p>
    <w:p w14:paraId="0A7D312D" w14:textId="77777777" w:rsidR="00C1210B" w:rsidRPr="007934A3" w:rsidRDefault="002918B6" w:rsidP="00C1210B">
      <w:pPr>
        <w:pStyle w:val="Caption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074496" behindDoc="1" locked="0" layoutInCell="1" allowOverlap="1" wp14:anchorId="56363329" wp14:editId="338D6E90">
            <wp:simplePos x="0" y="0"/>
            <wp:positionH relativeFrom="column">
              <wp:posOffset>-635</wp:posOffset>
            </wp:positionH>
            <wp:positionV relativeFrom="paragraph">
              <wp:posOffset>5287010</wp:posOffset>
            </wp:positionV>
            <wp:extent cx="6089650" cy="3233420"/>
            <wp:effectExtent l="0" t="0" r="6350" b="5080"/>
            <wp:wrapTight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ight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544" behindDoc="0" locked="0" layoutInCell="1" allowOverlap="1" wp14:anchorId="0323988B" wp14:editId="53D7692C">
                <wp:simplePos x="0" y="0"/>
                <wp:positionH relativeFrom="column">
                  <wp:posOffset>1553210</wp:posOffset>
                </wp:positionH>
                <wp:positionV relativeFrom="paragraph">
                  <wp:posOffset>8670290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BBF29" w14:textId="77777777" w:rsidR="002918B6" w:rsidRPr="007934A3" w:rsidRDefault="002918B6" w:rsidP="00291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17: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3988B" id="Text Box 476" o:spid="_x0000_s1084" type="#_x0000_t202" style="position:absolute;margin-left:122.3pt;margin-top:682.7pt;width:203.25pt;height:19.5pt;z-index:2520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" stroked="f">
                <v:textbox inset="0,0,0,0">
                  <w:txbxContent>
                    <w:p w14:paraId="5E5BBF29" w14:textId="77777777" w:rsidR="002918B6" w:rsidRPr="007934A3" w:rsidRDefault="002918B6" w:rsidP="00291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17: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6388946" wp14:editId="1D525B0C">
                <wp:simplePos x="0" y="0"/>
                <wp:positionH relativeFrom="column">
                  <wp:posOffset>1453515</wp:posOffset>
                </wp:positionH>
                <wp:positionV relativeFrom="paragraph">
                  <wp:posOffset>4248150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2F27E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2918B6">
                              <w:t>6</w:t>
                            </w:r>
                            <w:r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R2 </w:t>
                            </w:r>
                            <w:proofErr w:type="gramStart"/>
                            <w:r>
                              <w:t>board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8946" id="Text Box 472" o:spid="_x0000_s1085" type="#_x0000_t202" style="position:absolute;margin-left:114.45pt;margin-top:334.5pt;width:252pt;height:19.5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" stroked="f">
                <v:textbox inset="0,0,0,0">
                  <w:txbxContent>
                    <w:p w14:paraId="1952F27E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</w:t>
                      </w:r>
                      <w:r w:rsidR="002918B6">
                        <w:t>6</w:t>
                      </w:r>
                      <w:r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R2 </w:t>
                      </w:r>
                      <w:proofErr w:type="gramStart"/>
                      <w:r>
                        <w:t>board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w:drawing>
          <wp:anchor distT="0" distB="0" distL="114300" distR="114300" simplePos="0" relativeHeight="252068352" behindDoc="1" locked="0" layoutInCell="1" allowOverlap="1" wp14:anchorId="4A69994C" wp14:editId="4E2C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933825"/>
            <wp:effectExtent l="0" t="0" r="6350" b="952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6A">
        <w:br w:type="page"/>
      </w:r>
    </w:p>
    <w:p w14:paraId="7FD44D5B" w14:textId="77777777" w:rsidR="00FA2C24" w:rsidRDefault="007A3C15">
      <w:r>
        <w:rPr>
          <w:noProof/>
        </w:rPr>
        <w:lastRenderedPageBreak/>
        <w:drawing>
          <wp:anchor distT="0" distB="0" distL="114300" distR="114300" simplePos="0" relativeHeight="252078592" behindDoc="1" locked="0" layoutInCell="1" allowOverlap="1" wp14:anchorId="16949F05" wp14:editId="0769B12C">
            <wp:simplePos x="0" y="0"/>
            <wp:positionH relativeFrom="column">
              <wp:posOffset>0</wp:posOffset>
            </wp:positionH>
            <wp:positionV relativeFrom="paragraph">
              <wp:posOffset>4096385</wp:posOffset>
            </wp:positionV>
            <wp:extent cx="5727700" cy="1915160"/>
            <wp:effectExtent l="0" t="0" r="6350" b="889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rPr>
          <w:noProof/>
        </w:rPr>
        <w:drawing>
          <wp:anchor distT="0" distB="0" distL="114300" distR="114300" simplePos="0" relativeHeight="252077568" behindDoc="1" locked="0" layoutInCell="1" allowOverlap="1" wp14:anchorId="035FEA14" wp14:editId="09EA9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6815" cy="3243580"/>
            <wp:effectExtent l="0" t="0" r="6985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br w:type="page"/>
      </w:r>
    </w:p>
    <w:p w14:paraId="0EA89D3D" w14:textId="77777777" w:rsidR="00EF0E35" w:rsidRPr="008A0CE1" w:rsidRDefault="006020CE" w:rsidP="00131968">
      <w:pPr>
        <w:rPr>
          <w:b/>
          <w:sz w:val="24"/>
        </w:rPr>
      </w:pPr>
      <w:del w:id="51" w:author="Michael" w:date="2018-07-28T22:21:00Z">
        <w:r w:rsidDel="00AD2F70">
          <w:lastRenderedPageBreak/>
          <w:delText>Regulator is only fitted if using ESP8266 WiFi module with Teens 3.1</w:delText>
        </w:r>
      </w:del>
      <w:r w:rsidR="00EF0E35" w:rsidRPr="008A0CE1">
        <w:rPr>
          <w:b/>
          <w:sz w:val="24"/>
        </w:rPr>
        <w:t>Motor Details</w:t>
      </w:r>
    </w:p>
    <w:p w14:paraId="75A4E654" w14:textId="77777777" w:rsidR="00EF0E35" w:rsidRDefault="00EF0E35" w:rsidP="00EF0E35">
      <w:r>
        <w:t>The specifications for the motors measured at 6 volts are as follows:</w:t>
      </w:r>
    </w:p>
    <w:p w14:paraId="5225150F" w14:textId="77777777" w:rsidR="00EF0E35" w:rsidRDefault="00EF0E35" w:rsidP="0066279A">
      <w:pPr>
        <w:spacing w:after="0"/>
      </w:pPr>
      <w:r>
        <w:t>NO LOAD:</w:t>
      </w:r>
    </w:p>
    <w:p w14:paraId="73A5B3B1" w14:textId="77777777" w:rsidR="00EF0E35" w:rsidRDefault="00EF0E35" w:rsidP="0066279A">
      <w:pPr>
        <w:spacing w:after="0"/>
      </w:pPr>
      <w:r>
        <w:t xml:space="preserve">   Current:  &lt; 0.15 Amps Max</w:t>
      </w:r>
    </w:p>
    <w:p w14:paraId="36EB85F0" w14:textId="77777777" w:rsidR="00EF0E35" w:rsidRDefault="00EF0E35" w:rsidP="0066279A">
      <w:pPr>
        <w:spacing w:after="0"/>
      </w:pPr>
      <w:r>
        <w:t xml:space="preserve">   Speed:    197±10%rpm</w:t>
      </w:r>
    </w:p>
    <w:p w14:paraId="047E0CC0" w14:textId="77777777" w:rsidR="00EF0E35" w:rsidRDefault="00EF0E35" w:rsidP="0066279A">
      <w:pPr>
        <w:spacing w:after="0"/>
      </w:pPr>
    </w:p>
    <w:p w14:paraId="72BBDCF1" w14:textId="77777777" w:rsidR="00EF0E35" w:rsidRDefault="00EF0E35" w:rsidP="0066279A">
      <w:pPr>
        <w:spacing w:after="0"/>
      </w:pPr>
      <w:r>
        <w:t xml:space="preserve">ON </w:t>
      </w:r>
      <w:proofErr w:type="gramStart"/>
      <w:r>
        <w:t>LOAD :</w:t>
      </w:r>
      <w:proofErr w:type="gramEnd"/>
    </w:p>
    <w:p w14:paraId="2C17F66C" w14:textId="77777777" w:rsidR="00EF0E35" w:rsidRDefault="00EF0E35" w:rsidP="0066279A">
      <w:pPr>
        <w:spacing w:after="0"/>
      </w:pPr>
      <w:r>
        <w:t xml:space="preserve">    Torque:   0.7kg.cm</w:t>
      </w:r>
    </w:p>
    <w:p w14:paraId="2E55643A" w14:textId="77777777" w:rsidR="00EF0E35" w:rsidRDefault="00EF0E35" w:rsidP="0066279A">
      <w:pPr>
        <w:spacing w:after="0"/>
      </w:pPr>
      <w:r>
        <w:t xml:space="preserve">    Current:  &lt; 0.54A Max</w:t>
      </w:r>
    </w:p>
    <w:p w14:paraId="1CF2DA7E" w14:textId="77777777" w:rsidR="00EF0E35" w:rsidRDefault="00EF0E35" w:rsidP="0066279A">
      <w:pPr>
        <w:spacing w:after="0"/>
      </w:pPr>
      <w:r>
        <w:t xml:space="preserve">    Speed:    158±10%rpm</w:t>
      </w:r>
    </w:p>
    <w:p w14:paraId="2BB4C9F3" w14:textId="77777777" w:rsidR="00EF0E35" w:rsidRDefault="00EF0E35" w:rsidP="0066279A">
      <w:pPr>
        <w:spacing w:after="0"/>
      </w:pPr>
    </w:p>
    <w:p w14:paraId="51B42F44" w14:textId="77777777" w:rsidR="00EF0E35" w:rsidRDefault="00EF0E35" w:rsidP="0066279A">
      <w:pPr>
        <w:spacing w:after="0"/>
      </w:pPr>
      <w:r>
        <w:t>STALL:</w:t>
      </w:r>
    </w:p>
    <w:p w14:paraId="08862231" w14:textId="77777777" w:rsidR="00EF0E35" w:rsidRDefault="00EF0E35" w:rsidP="0066279A">
      <w:pPr>
        <w:spacing w:after="0"/>
      </w:pPr>
      <w:r>
        <w:t xml:space="preserve">    Current:   &lt; 2.87 Amps</w:t>
      </w:r>
    </w:p>
    <w:p w14:paraId="1CDA6727" w14:textId="77777777" w:rsidR="00EF0E35" w:rsidRDefault="00EF0E35" w:rsidP="0066279A">
      <w:pPr>
        <w:spacing w:after="0"/>
      </w:pPr>
      <w:r>
        <w:t xml:space="preserve">    Torque   4kg.cm</w:t>
      </w:r>
    </w:p>
    <w:p w14:paraId="01B4033C" w14:textId="77777777" w:rsidR="00EF0E35" w:rsidRDefault="00EF0E35" w:rsidP="0066279A">
      <w:pPr>
        <w:spacing w:after="0"/>
      </w:pPr>
    </w:p>
    <w:p w14:paraId="71ECD3E2" w14:textId="77777777" w:rsidR="00EF0E35" w:rsidRDefault="00EF0E35" w:rsidP="0066279A">
      <w:pPr>
        <w:spacing w:after="0"/>
      </w:pPr>
      <w:r>
        <w:t>Gearbox Ratio 1:34 </w:t>
      </w:r>
    </w:p>
    <w:p w14:paraId="2589830F" w14:textId="77777777" w:rsidR="00EF0E35" w:rsidRDefault="00EF0E35" w:rsidP="0066279A">
      <w:pPr>
        <w:spacing w:after="0"/>
      </w:pPr>
      <w:r>
        <w:t>Maximum Motor Drive Voltage:  8.4 Volts</w:t>
      </w:r>
    </w:p>
    <w:p w14:paraId="2775ADE4" w14:textId="77777777" w:rsidR="00EF0E35" w:rsidRDefault="00EF0E35" w:rsidP="00EF0E35">
      <w:r>
        <w:rPr>
          <w:noProof/>
        </w:rPr>
        <w:drawing>
          <wp:inline distT="0" distB="0" distL="0" distR="0" wp14:anchorId="4E31C786" wp14:editId="66C0510B">
            <wp:extent cx="5934075" cy="2419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CB1" w14:textId="77777777" w:rsidR="003C27D0" w:rsidRPr="00E905FA" w:rsidRDefault="00EF0E35" w:rsidP="009941AB">
      <w:r>
        <w:rPr>
          <w:noProof/>
        </w:rPr>
        <w:drawing>
          <wp:inline distT="0" distB="0" distL="0" distR="0" wp14:anchorId="7AF20C60" wp14:editId="32D1C8F8">
            <wp:extent cx="51816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6" b="45122"/>
                    <a:stretch/>
                  </pic:blipFill>
                  <pic:spPr bwMode="auto"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27D0" w:rsidRPr="00E905FA" w:rsidSect="00495A6F">
      <w:footerReference w:type="default" r:id="rId95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80E70D" w14:textId="77777777" w:rsidR="00DC0783" w:rsidRDefault="00DC0783" w:rsidP="000A4772">
      <w:pPr>
        <w:spacing w:after="0" w:line="240" w:lineRule="auto"/>
      </w:pPr>
      <w:r>
        <w:separator/>
      </w:r>
    </w:p>
  </w:endnote>
  <w:endnote w:type="continuationSeparator" w:id="0">
    <w:p w14:paraId="4825C2FB" w14:textId="77777777" w:rsidR="00DC0783" w:rsidRDefault="00DC0783" w:rsidP="000A4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3681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AED00" w14:textId="77777777" w:rsidR="00D242C1" w:rsidRDefault="00D242C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C1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AB2CF9F" w14:textId="77777777" w:rsidR="00D242C1" w:rsidRDefault="00D242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1ED6DA" w14:textId="77777777" w:rsidR="00DC0783" w:rsidRDefault="00DC0783" w:rsidP="000A4772">
      <w:pPr>
        <w:spacing w:after="0" w:line="240" w:lineRule="auto"/>
      </w:pPr>
      <w:r>
        <w:separator/>
      </w:r>
    </w:p>
  </w:footnote>
  <w:footnote w:type="continuationSeparator" w:id="0">
    <w:p w14:paraId="5BA8F502" w14:textId="77777777" w:rsidR="00DC0783" w:rsidRDefault="00DC0783" w:rsidP="000A4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C6421"/>
    <w:multiLevelType w:val="hybridMultilevel"/>
    <w:tmpl w:val="01649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4387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53A3F"/>
    <w:rsid w:val="000011E5"/>
    <w:rsid w:val="0000463B"/>
    <w:rsid w:val="00010919"/>
    <w:rsid w:val="000149B6"/>
    <w:rsid w:val="00017381"/>
    <w:rsid w:val="000213A6"/>
    <w:rsid w:val="00023DC7"/>
    <w:rsid w:val="00023DF7"/>
    <w:rsid w:val="0003134D"/>
    <w:rsid w:val="000552A0"/>
    <w:rsid w:val="00063D2F"/>
    <w:rsid w:val="00067B26"/>
    <w:rsid w:val="00072AED"/>
    <w:rsid w:val="00090407"/>
    <w:rsid w:val="000A3C57"/>
    <w:rsid w:val="000A4772"/>
    <w:rsid w:val="000A6E76"/>
    <w:rsid w:val="000B0E15"/>
    <w:rsid w:val="000B45C7"/>
    <w:rsid w:val="000B51C5"/>
    <w:rsid w:val="000D4E9D"/>
    <w:rsid w:val="000E29DC"/>
    <w:rsid w:val="00105449"/>
    <w:rsid w:val="00122F76"/>
    <w:rsid w:val="00124489"/>
    <w:rsid w:val="00126743"/>
    <w:rsid w:val="00127CF6"/>
    <w:rsid w:val="00131968"/>
    <w:rsid w:val="00133594"/>
    <w:rsid w:val="00140FF2"/>
    <w:rsid w:val="00145EF9"/>
    <w:rsid w:val="00157253"/>
    <w:rsid w:val="00163DCA"/>
    <w:rsid w:val="00165D32"/>
    <w:rsid w:val="00190A6A"/>
    <w:rsid w:val="00195E41"/>
    <w:rsid w:val="001A48F0"/>
    <w:rsid w:val="001C0990"/>
    <w:rsid w:val="001C0C4A"/>
    <w:rsid w:val="001C37BB"/>
    <w:rsid w:val="001C7C83"/>
    <w:rsid w:val="001E22BE"/>
    <w:rsid w:val="001F0BFD"/>
    <w:rsid w:val="001F2E2D"/>
    <w:rsid w:val="002052C6"/>
    <w:rsid w:val="00211159"/>
    <w:rsid w:val="00240502"/>
    <w:rsid w:val="00243A1E"/>
    <w:rsid w:val="002541A1"/>
    <w:rsid w:val="002608F9"/>
    <w:rsid w:val="00270366"/>
    <w:rsid w:val="00276731"/>
    <w:rsid w:val="002918B6"/>
    <w:rsid w:val="00296DB9"/>
    <w:rsid w:val="002A71DE"/>
    <w:rsid w:val="002B1277"/>
    <w:rsid w:val="002B5104"/>
    <w:rsid w:val="002D035B"/>
    <w:rsid w:val="002D15FD"/>
    <w:rsid w:val="002E537C"/>
    <w:rsid w:val="002F53BD"/>
    <w:rsid w:val="003072C3"/>
    <w:rsid w:val="00315E3F"/>
    <w:rsid w:val="00316B95"/>
    <w:rsid w:val="00342767"/>
    <w:rsid w:val="00350604"/>
    <w:rsid w:val="00350AF5"/>
    <w:rsid w:val="00351FBA"/>
    <w:rsid w:val="00357327"/>
    <w:rsid w:val="003676B4"/>
    <w:rsid w:val="00372300"/>
    <w:rsid w:val="00384CAC"/>
    <w:rsid w:val="0039525C"/>
    <w:rsid w:val="00395B88"/>
    <w:rsid w:val="003B760F"/>
    <w:rsid w:val="003C27D0"/>
    <w:rsid w:val="003C3080"/>
    <w:rsid w:val="003C3243"/>
    <w:rsid w:val="003C4055"/>
    <w:rsid w:val="003C6C9F"/>
    <w:rsid w:val="003D17F1"/>
    <w:rsid w:val="003D6F9B"/>
    <w:rsid w:val="003F2A7D"/>
    <w:rsid w:val="00400458"/>
    <w:rsid w:val="00407D25"/>
    <w:rsid w:val="00407F63"/>
    <w:rsid w:val="004120BF"/>
    <w:rsid w:val="00416851"/>
    <w:rsid w:val="00444E22"/>
    <w:rsid w:val="00445A8B"/>
    <w:rsid w:val="00491638"/>
    <w:rsid w:val="00495A6F"/>
    <w:rsid w:val="0049733D"/>
    <w:rsid w:val="004A6E98"/>
    <w:rsid w:val="004C2504"/>
    <w:rsid w:val="004C789D"/>
    <w:rsid w:val="004E6D5A"/>
    <w:rsid w:val="004F1FDC"/>
    <w:rsid w:val="00502424"/>
    <w:rsid w:val="005113A8"/>
    <w:rsid w:val="00516C69"/>
    <w:rsid w:val="005426E4"/>
    <w:rsid w:val="00547496"/>
    <w:rsid w:val="0055229F"/>
    <w:rsid w:val="00552A46"/>
    <w:rsid w:val="00552F2D"/>
    <w:rsid w:val="005562A9"/>
    <w:rsid w:val="0056268F"/>
    <w:rsid w:val="005715FE"/>
    <w:rsid w:val="00577522"/>
    <w:rsid w:val="005B798E"/>
    <w:rsid w:val="005C299C"/>
    <w:rsid w:val="005C45D7"/>
    <w:rsid w:val="005D04C4"/>
    <w:rsid w:val="005D370F"/>
    <w:rsid w:val="005E2781"/>
    <w:rsid w:val="005F7A73"/>
    <w:rsid w:val="006020CE"/>
    <w:rsid w:val="006052D4"/>
    <w:rsid w:val="00623011"/>
    <w:rsid w:val="00627445"/>
    <w:rsid w:val="00627473"/>
    <w:rsid w:val="006339FF"/>
    <w:rsid w:val="0063797C"/>
    <w:rsid w:val="0064327B"/>
    <w:rsid w:val="00652A4B"/>
    <w:rsid w:val="00655CDB"/>
    <w:rsid w:val="0066279A"/>
    <w:rsid w:val="00663D16"/>
    <w:rsid w:val="00665CE8"/>
    <w:rsid w:val="006704A7"/>
    <w:rsid w:val="0067088E"/>
    <w:rsid w:val="0069362C"/>
    <w:rsid w:val="006A4832"/>
    <w:rsid w:val="006C3078"/>
    <w:rsid w:val="006C5424"/>
    <w:rsid w:val="006D3743"/>
    <w:rsid w:val="006F04B7"/>
    <w:rsid w:val="006F0DC4"/>
    <w:rsid w:val="00715F44"/>
    <w:rsid w:val="00724001"/>
    <w:rsid w:val="00731D12"/>
    <w:rsid w:val="0074305F"/>
    <w:rsid w:val="00750FE8"/>
    <w:rsid w:val="00756A71"/>
    <w:rsid w:val="00760238"/>
    <w:rsid w:val="007611AB"/>
    <w:rsid w:val="00762D66"/>
    <w:rsid w:val="007663A5"/>
    <w:rsid w:val="00777BD3"/>
    <w:rsid w:val="007800CA"/>
    <w:rsid w:val="00785D86"/>
    <w:rsid w:val="00786232"/>
    <w:rsid w:val="007954C5"/>
    <w:rsid w:val="007A3C15"/>
    <w:rsid w:val="007C14B8"/>
    <w:rsid w:val="007C5495"/>
    <w:rsid w:val="007D7AF0"/>
    <w:rsid w:val="007E115F"/>
    <w:rsid w:val="007F48EC"/>
    <w:rsid w:val="008038E4"/>
    <w:rsid w:val="00806598"/>
    <w:rsid w:val="00811858"/>
    <w:rsid w:val="008135F8"/>
    <w:rsid w:val="00817668"/>
    <w:rsid w:val="00824AB5"/>
    <w:rsid w:val="00831CA0"/>
    <w:rsid w:val="00832F67"/>
    <w:rsid w:val="00852448"/>
    <w:rsid w:val="00853A3F"/>
    <w:rsid w:val="00853DDC"/>
    <w:rsid w:val="00863407"/>
    <w:rsid w:val="00865C6F"/>
    <w:rsid w:val="00865DC8"/>
    <w:rsid w:val="0088522F"/>
    <w:rsid w:val="008868C0"/>
    <w:rsid w:val="00897582"/>
    <w:rsid w:val="008A0EF1"/>
    <w:rsid w:val="008B4C82"/>
    <w:rsid w:val="008C0230"/>
    <w:rsid w:val="008C4AE7"/>
    <w:rsid w:val="008F2E43"/>
    <w:rsid w:val="00907545"/>
    <w:rsid w:val="00921A1C"/>
    <w:rsid w:val="00923809"/>
    <w:rsid w:val="00925D3E"/>
    <w:rsid w:val="009479E1"/>
    <w:rsid w:val="0095799E"/>
    <w:rsid w:val="0096269E"/>
    <w:rsid w:val="00972812"/>
    <w:rsid w:val="009756F7"/>
    <w:rsid w:val="0098071F"/>
    <w:rsid w:val="0098212C"/>
    <w:rsid w:val="009856A9"/>
    <w:rsid w:val="00990483"/>
    <w:rsid w:val="00990788"/>
    <w:rsid w:val="009941AB"/>
    <w:rsid w:val="009A4EF8"/>
    <w:rsid w:val="009B44B9"/>
    <w:rsid w:val="009C7334"/>
    <w:rsid w:val="009E2FD2"/>
    <w:rsid w:val="009E615D"/>
    <w:rsid w:val="00A0237C"/>
    <w:rsid w:val="00A0572B"/>
    <w:rsid w:val="00A05CF1"/>
    <w:rsid w:val="00A119B6"/>
    <w:rsid w:val="00A12B21"/>
    <w:rsid w:val="00A17225"/>
    <w:rsid w:val="00A268F2"/>
    <w:rsid w:val="00A26A11"/>
    <w:rsid w:val="00A34945"/>
    <w:rsid w:val="00A45E5B"/>
    <w:rsid w:val="00A51839"/>
    <w:rsid w:val="00A60909"/>
    <w:rsid w:val="00AA24AB"/>
    <w:rsid w:val="00AA37E2"/>
    <w:rsid w:val="00AA6442"/>
    <w:rsid w:val="00AB161B"/>
    <w:rsid w:val="00AB277F"/>
    <w:rsid w:val="00AB2AB4"/>
    <w:rsid w:val="00AC0EAC"/>
    <w:rsid w:val="00AC1245"/>
    <w:rsid w:val="00AC45C5"/>
    <w:rsid w:val="00AD2F70"/>
    <w:rsid w:val="00AD75E4"/>
    <w:rsid w:val="00AE5380"/>
    <w:rsid w:val="00B07722"/>
    <w:rsid w:val="00B153F5"/>
    <w:rsid w:val="00B23275"/>
    <w:rsid w:val="00B24C5D"/>
    <w:rsid w:val="00B30CD2"/>
    <w:rsid w:val="00B34AAF"/>
    <w:rsid w:val="00B44033"/>
    <w:rsid w:val="00B5607D"/>
    <w:rsid w:val="00B617CA"/>
    <w:rsid w:val="00B71932"/>
    <w:rsid w:val="00B733E7"/>
    <w:rsid w:val="00B77FDC"/>
    <w:rsid w:val="00B90255"/>
    <w:rsid w:val="00B91A1C"/>
    <w:rsid w:val="00BA2239"/>
    <w:rsid w:val="00BE4886"/>
    <w:rsid w:val="00BE70D6"/>
    <w:rsid w:val="00BF502E"/>
    <w:rsid w:val="00BF7E05"/>
    <w:rsid w:val="00C1210B"/>
    <w:rsid w:val="00C123E5"/>
    <w:rsid w:val="00C160D1"/>
    <w:rsid w:val="00C30AB1"/>
    <w:rsid w:val="00C429E0"/>
    <w:rsid w:val="00C62E5C"/>
    <w:rsid w:val="00C63417"/>
    <w:rsid w:val="00C66E69"/>
    <w:rsid w:val="00C73D22"/>
    <w:rsid w:val="00C87235"/>
    <w:rsid w:val="00C94203"/>
    <w:rsid w:val="00C9544A"/>
    <w:rsid w:val="00CA39FC"/>
    <w:rsid w:val="00CC3953"/>
    <w:rsid w:val="00CC5C97"/>
    <w:rsid w:val="00CD2754"/>
    <w:rsid w:val="00CE23EA"/>
    <w:rsid w:val="00D15F4E"/>
    <w:rsid w:val="00D17897"/>
    <w:rsid w:val="00D20508"/>
    <w:rsid w:val="00D242C1"/>
    <w:rsid w:val="00D277B4"/>
    <w:rsid w:val="00D32A83"/>
    <w:rsid w:val="00D562A2"/>
    <w:rsid w:val="00D57058"/>
    <w:rsid w:val="00D7023E"/>
    <w:rsid w:val="00D8726A"/>
    <w:rsid w:val="00D91D26"/>
    <w:rsid w:val="00D947BD"/>
    <w:rsid w:val="00DB1D48"/>
    <w:rsid w:val="00DB29A2"/>
    <w:rsid w:val="00DB6398"/>
    <w:rsid w:val="00DC0783"/>
    <w:rsid w:val="00DC1B40"/>
    <w:rsid w:val="00DC23D5"/>
    <w:rsid w:val="00DD2C23"/>
    <w:rsid w:val="00DE7FCC"/>
    <w:rsid w:val="00E07E76"/>
    <w:rsid w:val="00E1060D"/>
    <w:rsid w:val="00E13B50"/>
    <w:rsid w:val="00E14197"/>
    <w:rsid w:val="00E20182"/>
    <w:rsid w:val="00E21CA5"/>
    <w:rsid w:val="00E31A8B"/>
    <w:rsid w:val="00E548CE"/>
    <w:rsid w:val="00E70865"/>
    <w:rsid w:val="00E7236E"/>
    <w:rsid w:val="00E82012"/>
    <w:rsid w:val="00E8490F"/>
    <w:rsid w:val="00E85F06"/>
    <w:rsid w:val="00E86973"/>
    <w:rsid w:val="00E86974"/>
    <w:rsid w:val="00E905FA"/>
    <w:rsid w:val="00E90A00"/>
    <w:rsid w:val="00E96B73"/>
    <w:rsid w:val="00EA2F17"/>
    <w:rsid w:val="00EC6292"/>
    <w:rsid w:val="00ED5BCB"/>
    <w:rsid w:val="00ED636F"/>
    <w:rsid w:val="00EE3C92"/>
    <w:rsid w:val="00EE43BA"/>
    <w:rsid w:val="00EF0E35"/>
    <w:rsid w:val="00EF5A5B"/>
    <w:rsid w:val="00EF7EF2"/>
    <w:rsid w:val="00F14EAF"/>
    <w:rsid w:val="00F2025C"/>
    <w:rsid w:val="00F25588"/>
    <w:rsid w:val="00F549D0"/>
    <w:rsid w:val="00F700DE"/>
    <w:rsid w:val="00F81F62"/>
    <w:rsid w:val="00F85509"/>
    <w:rsid w:val="00F87864"/>
    <w:rsid w:val="00F95031"/>
    <w:rsid w:val="00FA27C6"/>
    <w:rsid w:val="00FA2C24"/>
    <w:rsid w:val="00FA6883"/>
    <w:rsid w:val="00FB2833"/>
    <w:rsid w:val="00FB6461"/>
    <w:rsid w:val="00FC64F2"/>
    <w:rsid w:val="00FF3336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9EB24"/>
  <w15:docId w15:val="{6A8B0D6A-F0ED-4568-83AC-BCC56BF2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A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A3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A3C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D5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18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772"/>
  </w:style>
  <w:style w:type="paragraph" w:styleId="Footer">
    <w:name w:val="footer"/>
    <w:basedOn w:val="Normal"/>
    <w:link w:val="Foot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772"/>
  </w:style>
  <w:style w:type="character" w:styleId="Hyperlink">
    <w:name w:val="Hyperlink"/>
    <w:basedOn w:val="DefaultParagraphFont"/>
    <w:uiPriority w:val="99"/>
    <w:unhideWhenUsed/>
    <w:rsid w:val="00B077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7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image" Target="media/image9.png"/><Relationship Id="rId42" Type="http://schemas.openxmlformats.org/officeDocument/2006/relationships/image" Target="media/image19.png"/><Relationship Id="rId47" Type="http://schemas.openxmlformats.org/officeDocument/2006/relationships/oleObject" Target="embeddings/oleObject19.bin"/><Relationship Id="rId63" Type="http://schemas.openxmlformats.org/officeDocument/2006/relationships/image" Target="media/image35.png"/><Relationship Id="rId68" Type="http://schemas.openxmlformats.org/officeDocument/2006/relationships/image" Target="media/image40.png"/><Relationship Id="rId84" Type="http://schemas.openxmlformats.org/officeDocument/2006/relationships/image" Target="media/image54.jpeg"/><Relationship Id="rId89" Type="http://schemas.openxmlformats.org/officeDocument/2006/relationships/image" Target="media/image59.png"/><Relationship Id="rId16" Type="http://schemas.openxmlformats.org/officeDocument/2006/relationships/image" Target="media/image7.png"/><Relationship Id="rId11" Type="http://schemas.openxmlformats.org/officeDocument/2006/relationships/image" Target="media/image4.png"/><Relationship Id="rId32" Type="http://schemas.openxmlformats.org/officeDocument/2006/relationships/image" Target="media/image14.png"/><Relationship Id="rId37" Type="http://schemas.openxmlformats.org/officeDocument/2006/relationships/oleObject" Target="embeddings/oleObject13.bin"/><Relationship Id="rId53" Type="http://schemas.openxmlformats.org/officeDocument/2006/relationships/image" Target="media/image25.png"/><Relationship Id="rId58" Type="http://schemas.openxmlformats.org/officeDocument/2006/relationships/image" Target="media/image30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footer" Target="footer1.xml"/><Relationship Id="rId22" Type="http://schemas.openxmlformats.org/officeDocument/2006/relationships/oleObject" Target="embeddings/oleObject5.bin"/><Relationship Id="rId27" Type="http://schemas.openxmlformats.org/officeDocument/2006/relationships/image" Target="media/image12.png"/><Relationship Id="rId43" Type="http://schemas.openxmlformats.org/officeDocument/2006/relationships/oleObject" Target="embeddings/oleObject16.bin"/><Relationship Id="rId48" Type="http://schemas.openxmlformats.org/officeDocument/2006/relationships/image" Target="media/image21.png"/><Relationship Id="rId64" Type="http://schemas.openxmlformats.org/officeDocument/2006/relationships/image" Target="media/image36.png"/><Relationship Id="rId69" Type="http://schemas.openxmlformats.org/officeDocument/2006/relationships/image" Target="media/image41.png"/><Relationship Id="rId80" Type="http://schemas.openxmlformats.org/officeDocument/2006/relationships/image" Target="media/image52.emf"/><Relationship Id="rId85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hyperlink" Target="https://github.com/michaelmargolis/Mirto2023/tree/main/docs/Mirto%20BOM.xlsx" TargetMode="External"/><Relationship Id="rId17" Type="http://schemas.openxmlformats.org/officeDocument/2006/relationships/oleObject" Target="embeddings/oleObject2.bin"/><Relationship Id="rId25" Type="http://schemas.openxmlformats.org/officeDocument/2006/relationships/image" Target="media/image11.png"/><Relationship Id="rId33" Type="http://schemas.openxmlformats.org/officeDocument/2006/relationships/oleObject" Target="embeddings/oleObject11.bin"/><Relationship Id="rId38" Type="http://schemas.openxmlformats.org/officeDocument/2006/relationships/image" Target="media/image17.png"/><Relationship Id="rId46" Type="http://schemas.openxmlformats.org/officeDocument/2006/relationships/image" Target="media/image20.png"/><Relationship Id="rId59" Type="http://schemas.openxmlformats.org/officeDocument/2006/relationships/image" Target="media/image31.png"/><Relationship Id="rId67" Type="http://schemas.openxmlformats.org/officeDocument/2006/relationships/image" Target="media/image39.png"/><Relationship Id="rId20" Type="http://schemas.openxmlformats.org/officeDocument/2006/relationships/oleObject" Target="embeddings/oleObject4.bin"/><Relationship Id="rId41" Type="http://schemas.openxmlformats.org/officeDocument/2006/relationships/oleObject" Target="embeddings/oleObject15.bin"/><Relationship Id="rId54" Type="http://schemas.openxmlformats.org/officeDocument/2006/relationships/image" Target="media/image26.png"/><Relationship Id="rId62" Type="http://schemas.openxmlformats.org/officeDocument/2006/relationships/image" Target="media/image34.png"/><Relationship Id="rId70" Type="http://schemas.openxmlformats.org/officeDocument/2006/relationships/image" Target="media/image42.png"/><Relationship Id="rId75" Type="http://schemas.openxmlformats.org/officeDocument/2006/relationships/image" Target="media/image47.pn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91" Type="http://schemas.openxmlformats.org/officeDocument/2006/relationships/image" Target="media/image61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1.bin"/><Relationship Id="rId23" Type="http://schemas.openxmlformats.org/officeDocument/2006/relationships/image" Target="media/image10.png"/><Relationship Id="rId28" Type="http://schemas.openxmlformats.org/officeDocument/2006/relationships/oleObject" Target="embeddings/oleObject8.bin"/><Relationship Id="rId36" Type="http://schemas.openxmlformats.org/officeDocument/2006/relationships/image" Target="media/image16.png"/><Relationship Id="rId49" Type="http://schemas.openxmlformats.org/officeDocument/2006/relationships/oleObject" Target="embeddings/oleObject20.bin"/><Relationship Id="rId57" Type="http://schemas.openxmlformats.org/officeDocument/2006/relationships/image" Target="media/image29.png"/><Relationship Id="rId10" Type="http://schemas.openxmlformats.org/officeDocument/2006/relationships/image" Target="media/image3.png"/><Relationship Id="rId31" Type="http://schemas.openxmlformats.org/officeDocument/2006/relationships/oleObject" Target="embeddings/oleObject10.bin"/><Relationship Id="rId44" Type="http://schemas.openxmlformats.org/officeDocument/2006/relationships/oleObject" Target="embeddings/oleObject17.bin"/><Relationship Id="rId52" Type="http://schemas.openxmlformats.org/officeDocument/2006/relationships/image" Target="media/image24.png"/><Relationship Id="rId60" Type="http://schemas.openxmlformats.org/officeDocument/2006/relationships/image" Target="media/image32.png"/><Relationship Id="rId65" Type="http://schemas.openxmlformats.org/officeDocument/2006/relationships/image" Target="media/image37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oleObject" Target="embeddings/Microsoft_Visio_2003-2010_Drawing.vsd"/><Relationship Id="rId86" Type="http://schemas.openxmlformats.org/officeDocument/2006/relationships/image" Target="media/image56.png"/><Relationship Id="rId94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9" Type="http://schemas.openxmlformats.org/officeDocument/2006/relationships/oleObject" Target="embeddings/oleObject14.bin"/><Relationship Id="rId34" Type="http://schemas.openxmlformats.org/officeDocument/2006/relationships/image" Target="media/image15.png"/><Relationship Id="rId50" Type="http://schemas.openxmlformats.org/officeDocument/2006/relationships/image" Target="media/image22.png"/><Relationship Id="rId55" Type="http://schemas.openxmlformats.org/officeDocument/2006/relationships/image" Target="media/image27.png"/><Relationship Id="rId76" Type="http://schemas.openxmlformats.org/officeDocument/2006/relationships/image" Target="media/image48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3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oleObject" Target="embeddings/oleObject9.bin"/><Relationship Id="rId24" Type="http://schemas.openxmlformats.org/officeDocument/2006/relationships/oleObject" Target="embeddings/oleObject6.bin"/><Relationship Id="rId40" Type="http://schemas.openxmlformats.org/officeDocument/2006/relationships/image" Target="media/image18.png"/><Relationship Id="rId45" Type="http://schemas.openxmlformats.org/officeDocument/2006/relationships/oleObject" Target="embeddings/oleObject18.bin"/><Relationship Id="rId66" Type="http://schemas.openxmlformats.org/officeDocument/2006/relationships/image" Target="media/image38.png"/><Relationship Id="rId87" Type="http://schemas.openxmlformats.org/officeDocument/2006/relationships/image" Target="media/image57.png"/><Relationship Id="rId61" Type="http://schemas.openxmlformats.org/officeDocument/2006/relationships/image" Target="media/image33.png"/><Relationship Id="rId82" Type="http://schemas.openxmlformats.org/officeDocument/2006/relationships/oleObject" Target="embeddings/Microsoft_Visio_2003-2010_Drawing1.vsd"/><Relationship Id="rId19" Type="http://schemas.openxmlformats.org/officeDocument/2006/relationships/oleObject" Target="embeddings/oleObject3.bin"/><Relationship Id="rId14" Type="http://schemas.openxmlformats.org/officeDocument/2006/relationships/image" Target="media/image6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2.bin"/><Relationship Id="rId56" Type="http://schemas.openxmlformats.org/officeDocument/2006/relationships/image" Target="media/image28.png"/><Relationship Id="rId77" Type="http://schemas.openxmlformats.org/officeDocument/2006/relationships/image" Target="media/image49.png"/><Relationship Id="rId8" Type="http://schemas.openxmlformats.org/officeDocument/2006/relationships/image" Target="media/image1.png"/><Relationship Id="rId51" Type="http://schemas.openxmlformats.org/officeDocument/2006/relationships/image" Target="media/image23.png"/><Relationship Id="rId72" Type="http://schemas.openxmlformats.org/officeDocument/2006/relationships/image" Target="media/image44.png"/><Relationship Id="rId93" Type="http://schemas.openxmlformats.org/officeDocument/2006/relationships/image" Target="media/image6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09CAD-7862-4BA1-9526-B0C04A245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</TotalTime>
  <Pages>18</Pages>
  <Words>1111</Words>
  <Characters>6338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</dc:creator>
  <cp:lastModifiedBy>Michael Margolis</cp:lastModifiedBy>
  <cp:revision>6</cp:revision>
  <cp:lastPrinted>2017-08-29T06:19:00Z</cp:lastPrinted>
  <dcterms:created xsi:type="dcterms:W3CDTF">2023-04-30T20:28:00Z</dcterms:created>
  <dcterms:modified xsi:type="dcterms:W3CDTF">2023-05-02T11:51:00Z</dcterms:modified>
</cp:coreProperties>
</file>