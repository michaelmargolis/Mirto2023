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042ECC" w14:textId="5DA53337" w:rsidR="0069362C" w:rsidRDefault="006052D4" w:rsidP="00B77FDC">
      <w:pPr>
        <w:jc w:val="center"/>
        <w:rPr>
          <w:sz w:val="36"/>
        </w:rPr>
      </w:pPr>
      <w:proofErr w:type="spellStart"/>
      <w:r>
        <w:rPr>
          <w:sz w:val="36"/>
        </w:rPr>
        <w:t>Mirto</w:t>
      </w:r>
      <w:proofErr w:type="spellEnd"/>
      <w:r>
        <w:rPr>
          <w:sz w:val="36"/>
        </w:rPr>
        <w:t xml:space="preserve"> 20</w:t>
      </w:r>
      <w:r w:rsidR="00067B26">
        <w:rPr>
          <w:sz w:val="36"/>
        </w:rPr>
        <w:t>2</w:t>
      </w:r>
      <w:r w:rsidR="00EC6292">
        <w:rPr>
          <w:sz w:val="36"/>
        </w:rPr>
        <w:t>3</w:t>
      </w:r>
      <w:r w:rsidR="00B77FDC" w:rsidRPr="00B77FDC">
        <w:rPr>
          <w:sz w:val="36"/>
        </w:rPr>
        <w:t xml:space="preserve"> Build Information</w:t>
      </w:r>
    </w:p>
    <w:p w14:paraId="67840B9E" w14:textId="77777777" w:rsidR="00384CAC" w:rsidRDefault="00384CAC" w:rsidP="00384CAC">
      <w:pPr>
        <w:spacing w:after="0"/>
        <w:jc w:val="center"/>
      </w:pPr>
      <w:r w:rsidRPr="00384CAC">
        <w:t xml:space="preserve">This document describes the CS (Raspberry Pi/Teensy) and Arduino variants of the </w:t>
      </w:r>
      <w:proofErr w:type="spellStart"/>
      <w:r w:rsidRPr="00384CAC">
        <w:t>Mirto</w:t>
      </w:r>
      <w:proofErr w:type="spellEnd"/>
      <w:r w:rsidRPr="00384CAC">
        <w:t xml:space="preserve"> robot.</w:t>
      </w:r>
    </w:p>
    <w:p w14:paraId="4FBE9F7D" w14:textId="77777777" w:rsidR="00A268F2" w:rsidRPr="00384CAC" w:rsidRDefault="00A268F2" w:rsidP="00384CAC">
      <w:pPr>
        <w:spacing w:after="0"/>
        <w:jc w:val="center"/>
      </w:pPr>
      <w:r>
        <w:t>Either robot can be built with or without bump or IR sensors.</w:t>
      </w:r>
    </w:p>
    <w:p w14:paraId="5EF9583F" w14:textId="77777777" w:rsidR="00384CAC" w:rsidRDefault="00384CAC" w:rsidP="00F14EAF">
      <w:pPr>
        <w:spacing w:after="0"/>
        <w:jc w:val="center"/>
      </w:pPr>
    </w:p>
    <w:p w14:paraId="1EBB60ED" w14:textId="6B88714A" w:rsidR="00AE5380" w:rsidRDefault="00AE5380" w:rsidP="00F14EAF">
      <w:pPr>
        <w:spacing w:after="0"/>
        <w:jc w:val="center"/>
        <w:rPr>
          <w:sz w:val="20"/>
        </w:rPr>
      </w:pPr>
      <w:r>
        <w:t xml:space="preserve">Document </w:t>
      </w:r>
      <w:r w:rsidR="00F14EAF" w:rsidRPr="00F14EAF">
        <w:t>V</w:t>
      </w:r>
      <w:r>
        <w:t xml:space="preserve">ersion </w:t>
      </w:r>
      <w:r w:rsidR="00EC6292">
        <w:t>0.</w:t>
      </w:r>
      <w:r w:rsidR="00E311F8">
        <w:t>2</w:t>
      </w:r>
      <w:r w:rsidR="006052D4">
        <w:t xml:space="preserve"> (draft)</w:t>
      </w:r>
    </w:p>
    <w:p w14:paraId="15821720" w14:textId="59DB35B8" w:rsidR="00F14EAF" w:rsidRDefault="00F14EAF" w:rsidP="00F14EAF">
      <w:pPr>
        <w:spacing w:after="0"/>
        <w:jc w:val="center"/>
        <w:rPr>
          <w:sz w:val="20"/>
        </w:rPr>
      </w:pPr>
      <w:r w:rsidRPr="00F14EAF">
        <w:rPr>
          <w:sz w:val="20"/>
        </w:rPr>
        <w:t xml:space="preserve">Last </w:t>
      </w:r>
      <w:r w:rsidRPr="00140FF2">
        <w:rPr>
          <w:sz w:val="20"/>
          <w:szCs w:val="20"/>
        </w:rPr>
        <w:t xml:space="preserve">updated </w:t>
      </w:r>
      <w:r w:rsidR="007D19EC">
        <w:rPr>
          <w:sz w:val="20"/>
          <w:szCs w:val="20"/>
        </w:rPr>
        <w:t>May 2</w:t>
      </w:r>
      <w:r w:rsidR="00E311F8">
        <w:rPr>
          <w:sz w:val="20"/>
          <w:szCs w:val="20"/>
        </w:rPr>
        <w:t>2</w:t>
      </w:r>
      <w:proofErr w:type="gramStart"/>
      <w:r w:rsidR="00EC6292">
        <w:rPr>
          <w:sz w:val="20"/>
          <w:szCs w:val="20"/>
        </w:rPr>
        <w:t xml:space="preserve"> 2023</w:t>
      </w:r>
      <w:proofErr w:type="gramEnd"/>
      <w:r w:rsidR="00EC6292">
        <w:rPr>
          <w:sz w:val="20"/>
          <w:szCs w:val="20"/>
        </w:rPr>
        <w:t xml:space="preserve"> </w:t>
      </w:r>
      <w:r w:rsidRPr="00F14EAF">
        <w:rPr>
          <w:sz w:val="20"/>
        </w:rPr>
        <w:t>by Michael Margolis</w:t>
      </w:r>
    </w:p>
    <w:p w14:paraId="3ABDF4DA" w14:textId="77777777" w:rsidR="00384CAC" w:rsidRDefault="00384CAC" w:rsidP="00F14EAF">
      <w:pPr>
        <w:spacing w:after="0"/>
        <w:jc w:val="center"/>
        <w:rPr>
          <w:sz w:val="20"/>
        </w:rPr>
      </w:pPr>
    </w:p>
    <w:p w14:paraId="3DD5573A" w14:textId="77777777" w:rsidR="00C92688" w:rsidRDefault="000552A0" w:rsidP="00C92688">
      <w:r>
        <w:rPr>
          <w:noProof/>
        </w:rPr>
        <mc:AlternateContent>
          <mc:Choice Requires="wps">
            <w:drawing>
              <wp:anchor distT="0" distB="0" distL="114300" distR="114300" simplePos="0" relativeHeight="251599872" behindDoc="0" locked="0" layoutInCell="1" allowOverlap="1" wp14:anchorId="64CB5C79" wp14:editId="03384DC5">
                <wp:simplePos x="0" y="0"/>
                <wp:positionH relativeFrom="column">
                  <wp:posOffset>2339975</wp:posOffset>
                </wp:positionH>
                <wp:positionV relativeFrom="paragraph">
                  <wp:posOffset>6465570</wp:posOffset>
                </wp:positionV>
                <wp:extent cx="155257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467" y="20057"/>
                    <wp:lineTo x="21467" y="0"/>
                    <wp:lineTo x="0" y="0"/>
                  </wp:wrapPolygon>
                </wp:wrapTight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67DB27F" w14:textId="1C477ED0" w:rsidR="00D242C1" w:rsidRPr="00725160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2: Arduino </w:t>
                            </w:r>
                            <w:proofErr w:type="spellStart"/>
                            <w:r w:rsidR="00EC6292">
                              <w:t>WiFi</w:t>
                            </w:r>
                            <w:proofErr w:type="spellEnd"/>
                            <w:r w:rsidR="00EC6292">
                              <w:t xml:space="preserve"> R2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64CB5C79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184.25pt;margin-top:509.1pt;width:122.25pt;height:.05pt;z-index:25159987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" stroked="f">
                <v:textbox style="mso-fit-shape-to-text:t" inset="0,0,0,0">
                  <w:txbxContent>
                    <w:p w14:paraId="667DB27F" w14:textId="1C477ED0" w:rsidR="00D242C1" w:rsidRPr="00725160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2: Arduino </w:t>
                      </w:r>
                      <w:proofErr w:type="spellStart"/>
                      <w:r w:rsidR="00EC6292">
                        <w:t>WiFi</w:t>
                      </w:r>
                      <w:proofErr w:type="spellEnd"/>
                      <w:r w:rsidR="00EC6292">
                        <w:t xml:space="preserve"> R2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06016" behindDoc="0" locked="0" layoutInCell="1" allowOverlap="1" wp14:anchorId="7B7C154D" wp14:editId="2A4138DE">
                <wp:simplePos x="0" y="0"/>
                <wp:positionH relativeFrom="column">
                  <wp:posOffset>2165350</wp:posOffset>
                </wp:positionH>
                <wp:positionV relativeFrom="paragraph">
                  <wp:posOffset>2681605</wp:posOffset>
                </wp:positionV>
                <wp:extent cx="2143125" cy="635"/>
                <wp:effectExtent l="0" t="0" r="9525" b="0"/>
                <wp:wrapTight wrapText="bothSides">
                  <wp:wrapPolygon edited="0">
                    <wp:start x="0" y="0"/>
                    <wp:lineTo x="0" y="20057"/>
                    <wp:lineTo x="21504" y="20057"/>
                    <wp:lineTo x="21504" y="0"/>
                    <wp:lineTo x="0" y="0"/>
                  </wp:wrapPolygon>
                </wp:wrapTight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431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8BFD405" w14:textId="77777777" w:rsidR="00D242C1" w:rsidRPr="006314A4" w:rsidRDefault="00D242C1" w:rsidP="001E22BE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1: CS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with bump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7C154D" id="Text Box 12" o:spid="_x0000_s1027" type="#_x0000_t202" style="position:absolute;margin-left:170.5pt;margin-top:211.15pt;width:168.75pt;height:.05pt;z-index:2516060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" stroked="f">
                <v:textbox style="mso-fit-shape-to-text:t" inset="0,0,0,0">
                  <w:txbxContent>
                    <w:p w14:paraId="48BFD405" w14:textId="77777777" w:rsidR="00D242C1" w:rsidRPr="006314A4" w:rsidRDefault="00D242C1" w:rsidP="001E22BE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1: CS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with bump and IR sensors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C23D5">
        <w:rPr>
          <w:noProof/>
        </w:rPr>
        <w:drawing>
          <wp:anchor distT="0" distB="0" distL="114300" distR="114300" simplePos="0" relativeHeight="251651072" behindDoc="1" locked="0" layoutInCell="1" allowOverlap="1" wp14:anchorId="51675AAE" wp14:editId="7B42EF64">
            <wp:simplePos x="0" y="0"/>
            <wp:positionH relativeFrom="column">
              <wp:posOffset>-554355</wp:posOffset>
            </wp:positionH>
            <wp:positionV relativeFrom="paragraph">
              <wp:posOffset>4443095</wp:posOffset>
            </wp:positionV>
            <wp:extent cx="3434080" cy="1828800"/>
            <wp:effectExtent l="0" t="0" r="0" b="0"/>
            <wp:wrapTight wrapText="bothSides">
              <wp:wrapPolygon edited="0">
                <wp:start x="0" y="0"/>
                <wp:lineTo x="0" y="21375"/>
                <wp:lineTo x="21448" y="21375"/>
                <wp:lineTo x="21448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408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54144" behindDoc="1" locked="0" layoutInCell="1" allowOverlap="1" wp14:anchorId="1C772D37" wp14:editId="416EFE74">
            <wp:simplePos x="0" y="0"/>
            <wp:positionH relativeFrom="column">
              <wp:posOffset>2959735</wp:posOffset>
            </wp:positionH>
            <wp:positionV relativeFrom="paragraph">
              <wp:posOffset>4231005</wp:posOffset>
            </wp:positionV>
            <wp:extent cx="3525520" cy="1883410"/>
            <wp:effectExtent l="0" t="0" r="0" b="2540"/>
            <wp:wrapTight wrapText="bothSides">
              <wp:wrapPolygon edited="0">
                <wp:start x="0" y="0"/>
                <wp:lineTo x="0" y="21411"/>
                <wp:lineTo x="21476" y="21411"/>
                <wp:lineTo x="2147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55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598848" behindDoc="1" locked="0" layoutInCell="1" allowOverlap="1" wp14:anchorId="7B0565BA" wp14:editId="02C2B8CD">
            <wp:simplePos x="0" y="0"/>
            <wp:positionH relativeFrom="column">
              <wp:posOffset>2955290</wp:posOffset>
            </wp:positionH>
            <wp:positionV relativeFrom="paragraph">
              <wp:posOffset>563245</wp:posOffset>
            </wp:positionV>
            <wp:extent cx="3465830" cy="1755140"/>
            <wp:effectExtent l="0" t="0" r="1270" b="0"/>
            <wp:wrapTight wrapText="bothSides">
              <wp:wrapPolygon edited="0">
                <wp:start x="0" y="0"/>
                <wp:lineTo x="0" y="21334"/>
                <wp:lineTo x="21489" y="21334"/>
                <wp:lineTo x="21489" y="0"/>
                <wp:lineTo x="0" y="0"/>
              </wp:wrapPolygon>
            </wp:wrapTight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5830" cy="1755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C23D5">
        <w:rPr>
          <w:noProof/>
        </w:rPr>
        <w:drawing>
          <wp:anchor distT="0" distB="0" distL="114300" distR="114300" simplePos="0" relativeHeight="251650048" behindDoc="1" locked="0" layoutInCell="1" allowOverlap="1" wp14:anchorId="768EFD66" wp14:editId="1D30FC12">
            <wp:simplePos x="0" y="0"/>
            <wp:positionH relativeFrom="column">
              <wp:posOffset>-553720</wp:posOffset>
            </wp:positionH>
            <wp:positionV relativeFrom="paragraph">
              <wp:posOffset>382270</wp:posOffset>
            </wp:positionV>
            <wp:extent cx="3594735" cy="2094230"/>
            <wp:effectExtent l="0" t="0" r="5715" b="1270"/>
            <wp:wrapTight wrapText="bothSides">
              <wp:wrapPolygon edited="0">
                <wp:start x="0" y="0"/>
                <wp:lineTo x="0" y="21417"/>
                <wp:lineTo x="21520" y="21417"/>
                <wp:lineTo x="21520" y="0"/>
                <wp:lineTo x="0" y="0"/>
              </wp:wrapPolygon>
            </wp:wrapTight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4735" cy="209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362C">
        <w:br w:type="page"/>
      </w:r>
      <w:r w:rsidR="00516C69">
        <w:lastRenderedPageBreak/>
        <w:t xml:space="preserve">Robot Components (see </w:t>
      </w:r>
      <w:r w:rsidR="00516C69" w:rsidRPr="00516C69">
        <w:t>Electronic Assembly</w:t>
      </w:r>
      <w:r w:rsidR="00516C69">
        <w:t xml:space="preserve"> </w:t>
      </w:r>
      <w:r w:rsidR="00760238">
        <w:t>S</w:t>
      </w:r>
      <w:r w:rsidR="00516C69">
        <w:t xml:space="preserve">ection for </w:t>
      </w:r>
      <w:r w:rsidR="00B153F5">
        <w:t>wiring and electrical parts</w:t>
      </w:r>
      <w:r w:rsidR="00C123E5">
        <w:t xml:space="preserve"> not shown</w:t>
      </w:r>
      <w:r w:rsidR="00516C69">
        <w:t>)</w:t>
      </w:r>
      <w:r w:rsidR="00C92688">
        <w:t>.</w:t>
      </w:r>
    </w:p>
    <w:p w14:paraId="49F2ED8D" w14:textId="19DF2E0E" w:rsidR="00832F67" w:rsidRDefault="00C92688" w:rsidP="00C92688">
      <w:r>
        <w:t>S</w:t>
      </w:r>
      <w:r w:rsidRPr="00C92688">
        <w:t>upplier</w:t>
      </w:r>
      <w:r w:rsidR="00832F67" w:rsidRPr="00C92688">
        <w:t xml:space="preserve"> part numbers for hardware and electronic components can be </w:t>
      </w:r>
      <w:r>
        <w:t xml:space="preserve">found at: </w:t>
      </w:r>
      <w:proofErr w:type="gramStart"/>
      <w:r w:rsidRPr="00C92688">
        <w:t>https://github.com/michaelmargolis/Mirto2023/tree/main/docs/Mirto_BOM.xlsx</w:t>
      </w:r>
      <w:proofErr w:type="gramEnd"/>
      <w:r w:rsidR="00832F67" w:rsidRPr="00C92688">
        <w:t xml:space="preserve"> </w:t>
      </w:r>
    </w:p>
    <w:p w14:paraId="2281A842" w14:textId="40C95673" w:rsidR="00F549D0" w:rsidRDefault="00122F76">
      <w:r>
        <w:rPr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0D83AADE" wp14:editId="38DE7C9A">
                <wp:simplePos x="0" y="0"/>
                <wp:positionH relativeFrom="column">
                  <wp:posOffset>798566</wp:posOffset>
                </wp:positionH>
                <wp:positionV relativeFrom="paragraph">
                  <wp:posOffset>206375</wp:posOffset>
                </wp:positionV>
                <wp:extent cx="3178810" cy="1988185"/>
                <wp:effectExtent l="38100" t="0" r="21590" b="50165"/>
                <wp:wrapNone/>
                <wp:docPr id="314" name="Straight Arrow Connector 3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178810" cy="198818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CCEAAC6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14" o:spid="_x0000_s1026" type="#_x0000_t32" style="position:absolute;margin-left:62.9pt;margin-top:16.25pt;width:250.3pt;height:156.55pt;flip:x;z-index:2516572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" strokecolor="#7f7f7f [1612]">
                <v:stroke endarrow="open"/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 wp14:anchorId="752C4725" wp14:editId="4A5EE255">
                <wp:simplePos x="0" y="0"/>
                <wp:positionH relativeFrom="column">
                  <wp:posOffset>3984787</wp:posOffset>
                </wp:positionH>
                <wp:positionV relativeFrom="paragraph">
                  <wp:posOffset>229235</wp:posOffset>
                </wp:positionV>
                <wp:extent cx="88265" cy="1583690"/>
                <wp:effectExtent l="76200" t="0" r="26035" b="54610"/>
                <wp:wrapNone/>
                <wp:docPr id="315" name="Straight Arrow Connector 3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65" cy="158369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bg1">
                              <a:lumMod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F8C989" id="Straight Arrow Connector 315" o:spid="_x0000_s1026" type="#_x0000_t32" style="position:absolute;margin-left:313.75pt;margin-top:18.05pt;width:6.95pt;height:124.7pt;flip:x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" strokecolor="#7f7f7f [1612]">
                <v:stroke endarrow="open"/>
              </v:shape>
            </w:pict>
          </mc:Fallback>
        </mc:AlternateContent>
      </w:r>
      <w:r w:rsidR="00F549D0">
        <w:t xml:space="preserve">Note orientation of top and bottom plates, left side indicated by letter </w:t>
      </w:r>
      <w:proofErr w:type="gramStart"/>
      <w:r w:rsidR="00F549D0">
        <w:t>L</w:t>
      </w:r>
      <w:proofErr w:type="gramEnd"/>
    </w:p>
    <w:p w14:paraId="6320A67E" w14:textId="77777777" w:rsidR="00F549D0" w:rsidRDefault="00F549D0"/>
    <w:p w14:paraId="76A02AA7" w14:textId="77777777" w:rsidR="00F549D0" w:rsidRDefault="00516C69">
      <w:pPr>
        <w:rPr>
          <w:b/>
        </w:rPr>
      </w:pPr>
      <w:r w:rsidRPr="005C45D7">
        <w:rPr>
          <w:b/>
        </w:rPr>
        <w:t xml:space="preserve">Figures are not to </w:t>
      </w:r>
      <w:proofErr w:type="gramStart"/>
      <w:r w:rsidRPr="005C45D7">
        <w:rPr>
          <w:b/>
        </w:rPr>
        <w:t>scale</w:t>
      </w:r>
      <w:proofErr w:type="gramEnd"/>
    </w:p>
    <w:p w14:paraId="799144AC" w14:textId="524E6FD6" w:rsidR="00124489" w:rsidRDefault="00FE45A5">
      <w:pPr>
        <w:rPr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62547F3" wp14:editId="0498C79A">
                <wp:simplePos x="0" y="0"/>
                <wp:positionH relativeFrom="column">
                  <wp:posOffset>1514475</wp:posOffset>
                </wp:positionH>
                <wp:positionV relativeFrom="paragraph">
                  <wp:posOffset>5732145</wp:posOffset>
                </wp:positionV>
                <wp:extent cx="1818005" cy="372110"/>
                <wp:effectExtent l="0" t="0" r="0" b="0"/>
                <wp:wrapNone/>
                <wp:docPr id="7573868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8005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B5C798" w14:textId="13E1A469" w:rsidR="00FE45A5" w:rsidRPr="00FE45A5" w:rsidRDefault="00FE45A5" w:rsidP="00FE45A5">
                            <w:pPr>
                              <w:spacing w:after="0"/>
                              <w:jc w:val="center"/>
                              <w:rPr>
                                <w:color w:val="0070C0"/>
                                <w:sz w:val="28"/>
                                <w:szCs w:val="28"/>
                              </w:rPr>
                            </w:pPr>
                            <w:r w:rsidRPr="00FE45A5">
                              <w:rPr>
                                <w:color w:val="0070C0"/>
                                <w:sz w:val="28"/>
                                <w:szCs w:val="28"/>
                              </w:rPr>
                              <w:t>Optional Components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2547F3" id="Text Box 2" o:spid="_x0000_s1028" type="#_x0000_t202" style="position:absolute;margin-left:119.25pt;margin-top:451.35pt;width:143.15pt;height:29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" filled="f" stroked="f">
                <v:textbox>
                  <w:txbxContent>
                    <w:p w14:paraId="26B5C798" w14:textId="13E1A469" w:rsidR="00FE45A5" w:rsidRPr="00FE45A5" w:rsidRDefault="00FE45A5" w:rsidP="00FE45A5">
                      <w:pPr>
                        <w:spacing w:after="0"/>
                        <w:jc w:val="center"/>
                        <w:rPr>
                          <w:color w:val="0070C0"/>
                          <w:sz w:val="28"/>
                          <w:szCs w:val="28"/>
                        </w:rPr>
                      </w:pPr>
                      <w:r w:rsidRPr="00FE45A5">
                        <w:rPr>
                          <w:color w:val="0070C0"/>
                          <w:sz w:val="28"/>
                          <w:szCs w:val="28"/>
                        </w:rPr>
                        <w:t>Optional Components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BF79AFF" wp14:editId="01BB3C0F">
                <wp:simplePos x="0" y="0"/>
                <wp:positionH relativeFrom="column">
                  <wp:posOffset>-161925</wp:posOffset>
                </wp:positionH>
                <wp:positionV relativeFrom="paragraph">
                  <wp:posOffset>5674995</wp:posOffset>
                </wp:positionV>
                <wp:extent cx="6315075" cy="1485900"/>
                <wp:effectExtent l="0" t="0" r="28575" b="1905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315075" cy="14859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C23CA5" id="Rectangle 30" o:spid="_x0000_s1026" style="position:absolute;margin-left:-12.75pt;margin-top:446.85pt;width:497.25pt;height:117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" filled="f" strokecolor="#243f60 [160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36736" behindDoc="0" locked="0" layoutInCell="1" allowOverlap="1" wp14:anchorId="1E60E030" wp14:editId="3C5372BA">
                <wp:simplePos x="0" y="0"/>
                <wp:positionH relativeFrom="column">
                  <wp:posOffset>2526665</wp:posOffset>
                </wp:positionH>
                <wp:positionV relativeFrom="paragraph">
                  <wp:posOffset>6611302</wp:posOffset>
                </wp:positionV>
                <wp:extent cx="666115" cy="482600"/>
                <wp:effectExtent l="0" t="0" r="0" b="0"/>
                <wp:wrapNone/>
                <wp:docPr id="37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115" cy="4826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A23F38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Bumper</w:t>
                            </w:r>
                          </w:p>
                          <w:p w14:paraId="6860096E" w14:textId="1453B3CC" w:rsidR="00D242C1" w:rsidRDefault="00A17225" w:rsidP="00A17225">
                            <w:pPr>
                              <w:spacing w:after="0"/>
                            </w:pPr>
                            <w:r>
                              <w:t xml:space="preserve">    </w:t>
                            </w:r>
                            <w:r w:rsidR="00D242C1">
                              <w:t>Cap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60E030" id="_x0000_s1029" type="#_x0000_t202" style="position:absolute;margin-left:198.95pt;margin-top:520.55pt;width:52.45pt;height:38pt;z-index:251636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" filled="f" stroked="f">
                <v:textbox>
                  <w:txbxContent>
                    <w:p w14:paraId="21A23F38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Bumper</w:t>
                      </w:r>
                    </w:p>
                    <w:p w14:paraId="6860096E" w14:textId="1453B3CC" w:rsidR="00D242C1" w:rsidRDefault="00A17225" w:rsidP="00A17225">
                      <w:pPr>
                        <w:spacing w:after="0"/>
                      </w:pPr>
                      <w:r>
                        <w:t xml:space="preserve">    </w:t>
                      </w:r>
                      <w:r w:rsidR="00D242C1">
                        <w:t>Cap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480DCF6" wp14:editId="004F97B7">
                <wp:simplePos x="0" y="0"/>
                <wp:positionH relativeFrom="column">
                  <wp:posOffset>4302442</wp:posOffset>
                </wp:positionH>
                <wp:positionV relativeFrom="paragraph">
                  <wp:posOffset>6679565</wp:posOffset>
                </wp:positionV>
                <wp:extent cx="871855" cy="509905"/>
                <wp:effectExtent l="0" t="0" r="0" b="4445"/>
                <wp:wrapNone/>
                <wp:docPr id="37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1855" cy="50990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45E9F18" w14:textId="77777777" w:rsidR="00D242C1" w:rsidRDefault="00D242C1" w:rsidP="00516C69">
                            <w:r>
                              <w:t>IR Sensor Board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80DCF6" id="_x0000_s1030" type="#_x0000_t202" style="position:absolute;margin-left:338.75pt;margin-top:525.95pt;width:68.65pt;height:40.1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" filled="f" stroked="f">
                <v:textbox>
                  <w:txbxContent>
                    <w:p w14:paraId="745E9F18" w14:textId="77777777" w:rsidR="00D242C1" w:rsidRDefault="00D242C1" w:rsidP="00516C69">
                      <w:r>
                        <w:t>IR Sensor Board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29568" behindDoc="0" locked="0" layoutInCell="1" allowOverlap="1" wp14:anchorId="20CC6D34" wp14:editId="1199377F">
                <wp:simplePos x="0" y="0"/>
                <wp:positionH relativeFrom="column">
                  <wp:posOffset>3359785</wp:posOffset>
                </wp:positionH>
                <wp:positionV relativeFrom="paragraph">
                  <wp:posOffset>6678612</wp:posOffset>
                </wp:positionV>
                <wp:extent cx="811530" cy="504190"/>
                <wp:effectExtent l="0" t="0" r="0" b="0"/>
                <wp:wrapNone/>
                <wp:docPr id="36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1530" cy="50419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0EB44B0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IR Sensors</w:t>
                            </w:r>
                          </w:p>
                          <w:p w14:paraId="1CB6FA5E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Spacer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CC6D34" id="_x0000_s1031" type="#_x0000_t202" style="position:absolute;margin-left:264.55pt;margin-top:525.85pt;width:63.9pt;height:39.7pt;z-index:251629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" filled="f" stroked="f">
                <v:textbox>
                  <w:txbxContent>
                    <w:p w14:paraId="40EB44B0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IR Sensors</w:t>
                      </w:r>
                    </w:p>
                    <w:p w14:paraId="1CB6FA5E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Spacer x2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3120" behindDoc="0" locked="0" layoutInCell="1" allowOverlap="1" wp14:anchorId="317634D7" wp14:editId="1B6D0BEB">
                <wp:simplePos x="0" y="0"/>
                <wp:positionH relativeFrom="column">
                  <wp:posOffset>1965643</wp:posOffset>
                </wp:positionH>
                <wp:positionV relativeFrom="paragraph">
                  <wp:posOffset>5178107</wp:posOffset>
                </wp:positionV>
                <wp:extent cx="1413510" cy="372110"/>
                <wp:effectExtent l="0" t="0" r="0" b="0"/>
                <wp:wrapNone/>
                <wp:docPr id="37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13510" cy="37211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70ED57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Motor Mount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7634D7" id="_x0000_s1032" type="#_x0000_t202" style="position:absolute;margin-left:154.8pt;margin-top:407.7pt;width:111.3pt;height:29.3pt;z-index: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" filled="f" stroked="f">
                <v:textbox>
                  <w:txbxContent>
                    <w:p w14:paraId="470ED57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Motor Mount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21376" behindDoc="0" locked="0" layoutInCell="1" allowOverlap="1" wp14:anchorId="7E083BBB" wp14:editId="34019199">
                <wp:simplePos x="0" y="0"/>
                <wp:positionH relativeFrom="column">
                  <wp:posOffset>857885</wp:posOffset>
                </wp:positionH>
                <wp:positionV relativeFrom="paragraph">
                  <wp:posOffset>6704168</wp:posOffset>
                </wp:positionV>
                <wp:extent cx="869950" cy="241300"/>
                <wp:effectExtent l="0" t="0" r="0" b="6350"/>
                <wp:wrapNone/>
                <wp:docPr id="36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95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F46F82F" w14:textId="77777777" w:rsidR="00D242C1" w:rsidRDefault="00D242C1" w:rsidP="00516C69">
                            <w:r>
                              <w:t>Bumper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83BBB" id="_x0000_s1033" type="#_x0000_t202" style="position:absolute;margin-left:67.55pt;margin-top:527.9pt;width:68.5pt;height:19pt;z-index:251621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" filled="f" stroked="f">
                <v:textbox>
                  <w:txbxContent>
                    <w:p w14:paraId="5F46F82F" w14:textId="77777777" w:rsidR="00D242C1" w:rsidRDefault="00D242C1" w:rsidP="00516C69">
                      <w:r>
                        <w:t>Bumper x2</w:t>
                      </w:r>
                    </w:p>
                  </w:txbxContent>
                </v:textbox>
              </v:shape>
            </w:pict>
          </mc:Fallback>
        </mc:AlternateContent>
      </w:r>
      <w:r w:rsidR="005C299C" w:rsidRPr="00516C69">
        <w:rPr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68B98840" wp14:editId="657A36C6">
                <wp:simplePos x="0" y="0"/>
                <wp:positionH relativeFrom="column">
                  <wp:posOffset>5119843</wp:posOffset>
                </wp:positionH>
                <wp:positionV relativeFrom="paragraph">
                  <wp:posOffset>6736080</wp:posOffset>
                </wp:positionV>
                <wp:extent cx="818515" cy="514350"/>
                <wp:effectExtent l="0" t="0" r="0" b="0"/>
                <wp:wrapNone/>
                <wp:docPr id="29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18515" cy="5143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1AE2E6F" w14:textId="77777777" w:rsidR="00D242C1" w:rsidRDefault="00D242C1" w:rsidP="00F95031">
                            <w:r>
                              <w:t>Switch  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B98840" id="_x0000_s1034" type="#_x0000_t202" style="position:absolute;margin-left:403.15pt;margin-top:530.4pt;width:64.45pt;height:40.5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" filled="f" stroked="f">
                <v:textbox>
                  <w:txbxContent>
                    <w:p w14:paraId="61AE2E6F" w14:textId="77777777" w:rsidR="00D242C1" w:rsidRDefault="00D242C1" w:rsidP="00F95031">
                      <w:r>
                        <w:t>Switch  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24448" behindDoc="0" locked="0" layoutInCell="1" allowOverlap="1" wp14:anchorId="7CAB5DC6" wp14:editId="6A75AE36">
                <wp:simplePos x="0" y="0"/>
                <wp:positionH relativeFrom="column">
                  <wp:posOffset>3349463</wp:posOffset>
                </wp:positionH>
                <wp:positionV relativeFrom="paragraph">
                  <wp:posOffset>5271770</wp:posOffset>
                </wp:positionV>
                <wp:extent cx="833755" cy="474345"/>
                <wp:effectExtent l="0" t="0" r="0" b="1905"/>
                <wp:wrapNone/>
                <wp:docPr id="36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4743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AFA6C1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</w:t>
                            </w:r>
                          </w:p>
                          <w:p w14:paraId="489CFA8D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AB5DC6" id="_x0000_s1035" type="#_x0000_t202" style="position:absolute;margin-left:263.75pt;margin-top:415.1pt;width:65.65pt;height:37.35pt;z-index:251624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" filled="f" stroked="f">
                <v:textbox>
                  <w:txbxContent>
                    <w:p w14:paraId="17AFA6C1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</w:t>
                      </w:r>
                    </w:p>
                    <w:p w14:paraId="489CFA8D" w14:textId="77777777" w:rsidR="00D242C1" w:rsidRDefault="00D242C1" w:rsidP="00131968">
                      <w:pPr>
                        <w:spacing w:after="0"/>
                        <w:jc w:val="center"/>
                      </w:pP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275859" wp14:editId="3E9D80D1">
                <wp:simplePos x="0" y="0"/>
                <wp:positionH relativeFrom="column">
                  <wp:posOffset>4620895</wp:posOffset>
                </wp:positionH>
                <wp:positionV relativeFrom="paragraph">
                  <wp:posOffset>5325272</wp:posOffset>
                </wp:positionV>
                <wp:extent cx="991870" cy="241300"/>
                <wp:effectExtent l="0" t="0" r="0" b="6350"/>
                <wp:wrapNone/>
                <wp:docPr id="38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0B22284" w14:textId="77777777" w:rsidR="00D242C1" w:rsidRDefault="00D242C1" w:rsidP="00516C69">
                            <w:r>
                              <w:t>Wheel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7275859" id="_x0000_s1036" type="#_x0000_t202" style="position:absolute;margin-left:363.85pt;margin-top:419.3pt;width:78.1pt;height:19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H8um+g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" filled="f" stroked="f">
                <v:textbox>
                  <w:txbxContent>
                    <w:p w14:paraId="70B22284" w14:textId="77777777" w:rsidR="00D242C1" w:rsidRDefault="00D242C1" w:rsidP="00516C69">
                      <w:r>
                        <w:t>Wheel x2</w:t>
                      </w:r>
                    </w:p>
                  </w:txbxContent>
                </v:textbox>
              </v:shape>
            </w:pict>
          </mc:Fallback>
        </mc:AlternateContent>
      </w:r>
      <w:r w:rsidR="005C299C">
        <w:rPr>
          <w:noProof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3320D061" wp14:editId="5A2477F0">
                <wp:simplePos x="0" y="0"/>
                <wp:positionH relativeFrom="column">
                  <wp:posOffset>5190328</wp:posOffset>
                </wp:positionH>
                <wp:positionV relativeFrom="paragraph">
                  <wp:posOffset>3651885</wp:posOffset>
                </wp:positionV>
                <wp:extent cx="998855" cy="315595"/>
                <wp:effectExtent l="0" t="0" r="0" b="0"/>
                <wp:wrapNone/>
                <wp:docPr id="37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8855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1B92E3" w14:textId="77777777" w:rsidR="00D242C1" w:rsidRDefault="00D242C1" w:rsidP="00516C69">
                            <w:r>
                              <w:t>Offset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20D061" id="_x0000_s1037" type="#_x0000_t202" style="position:absolute;margin-left:408.7pt;margin-top:287.55pt;width:78.65pt;height:24.85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" filled="f" stroked="f">
                <v:textbox>
                  <w:txbxContent>
                    <w:p w14:paraId="2D1B92E3" w14:textId="77777777" w:rsidR="00D242C1" w:rsidRDefault="00D242C1" w:rsidP="00516C69">
                      <w:r>
                        <w:t>Offset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12160" behindDoc="0" locked="0" layoutInCell="1" allowOverlap="1" wp14:anchorId="1389721F" wp14:editId="68B9B3F3">
                <wp:simplePos x="0" y="0"/>
                <wp:positionH relativeFrom="column">
                  <wp:posOffset>4058123</wp:posOffset>
                </wp:positionH>
                <wp:positionV relativeFrom="paragraph">
                  <wp:posOffset>2432050</wp:posOffset>
                </wp:positionV>
                <wp:extent cx="991870" cy="241300"/>
                <wp:effectExtent l="0" t="0" r="0" b="6350"/>
                <wp:wrapNone/>
                <wp:docPr id="36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F3107A" w14:textId="77777777" w:rsidR="00D242C1" w:rsidRDefault="00D242C1" w:rsidP="00516C69">
                            <w:r>
                              <w:t>Upper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89721F" id="_x0000_s1038" type="#_x0000_t202" style="position:absolute;margin-left:319.55pt;margin-top:191.5pt;width:78.1pt;height:19pt;z-index:251612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" filled="f" stroked="f">
                <v:textbox>
                  <w:txbxContent>
                    <w:p w14:paraId="22F3107A" w14:textId="77777777" w:rsidR="00D242C1" w:rsidRDefault="00D242C1" w:rsidP="00516C69">
                      <w:r>
                        <w:t>Upper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09088" behindDoc="0" locked="0" layoutInCell="1" allowOverlap="1" wp14:anchorId="627DB41D" wp14:editId="55C2C488">
                <wp:simplePos x="0" y="0"/>
                <wp:positionH relativeFrom="column">
                  <wp:posOffset>911860</wp:posOffset>
                </wp:positionH>
                <wp:positionV relativeFrom="paragraph">
                  <wp:posOffset>3719830</wp:posOffset>
                </wp:positionV>
                <wp:extent cx="991870" cy="241300"/>
                <wp:effectExtent l="0" t="0" r="0" b="6350"/>
                <wp:wrapNone/>
                <wp:docPr id="36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1870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670AFC" w14:textId="77777777" w:rsidR="00D242C1" w:rsidRDefault="00D242C1">
                            <w:r>
                              <w:t>Bottom Plate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7DB41D" id="_x0000_s1039" type="#_x0000_t202" style="position:absolute;margin-left:71.8pt;margin-top:292.9pt;width:78.1pt;height:19pt;z-index:251609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" filled="f" stroked="f">
                <v:textbox>
                  <w:txbxContent>
                    <w:p w14:paraId="64670AFC" w14:textId="77777777" w:rsidR="00D242C1" w:rsidRDefault="00D242C1">
                      <w:r>
                        <w:t>Bottom Plate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26496" behindDoc="0" locked="0" layoutInCell="1" allowOverlap="1" wp14:anchorId="6F3F714F" wp14:editId="59A5EACB">
                <wp:simplePos x="0" y="0"/>
                <wp:positionH relativeFrom="column">
                  <wp:posOffset>2529205</wp:posOffset>
                </wp:positionH>
                <wp:positionV relativeFrom="paragraph">
                  <wp:posOffset>3785235</wp:posOffset>
                </wp:positionV>
                <wp:extent cx="1226185" cy="297180"/>
                <wp:effectExtent l="0" t="0" r="0" b="0"/>
                <wp:wrapNone/>
                <wp:docPr id="36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26185" cy="2971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5D3BE4" w14:textId="77777777" w:rsidR="00D242C1" w:rsidRDefault="00D242C1" w:rsidP="00131968">
                            <w:pPr>
                              <w:spacing w:after="0"/>
                              <w:jc w:val="center"/>
                            </w:pPr>
                            <w:r>
                              <w:t>Caster Spacer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3F714F" id="_x0000_s1040" type="#_x0000_t202" style="position:absolute;margin-left:199.15pt;margin-top:298.05pt;width:96.55pt;height:23.4pt;z-index:251626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" filled="f" stroked="f">
                <v:textbox>
                  <w:txbxContent>
                    <w:p w14:paraId="5E5D3BE4" w14:textId="77777777" w:rsidR="00D242C1" w:rsidRDefault="00D242C1" w:rsidP="00131968">
                      <w:pPr>
                        <w:spacing w:after="0"/>
                        <w:jc w:val="center"/>
                      </w:pPr>
                      <w:r>
                        <w:t>Caster Spacer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39808" behindDoc="0" locked="0" layoutInCell="1" allowOverlap="1" wp14:anchorId="1DA6AFBD" wp14:editId="41DC5AB7">
                <wp:simplePos x="0" y="0"/>
                <wp:positionH relativeFrom="column">
                  <wp:posOffset>3945255</wp:posOffset>
                </wp:positionH>
                <wp:positionV relativeFrom="paragraph">
                  <wp:posOffset>3651250</wp:posOffset>
                </wp:positionV>
                <wp:extent cx="916940" cy="315595"/>
                <wp:effectExtent l="0" t="0" r="0" b="0"/>
                <wp:wrapNone/>
                <wp:docPr id="37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16940" cy="31559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D987A6" w14:textId="77777777" w:rsidR="00D242C1" w:rsidRDefault="00D242C1" w:rsidP="00516C69">
                            <w:r>
                              <w:t>Rear bracket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A6AFBD" id="_x0000_s1041" type="#_x0000_t202" style="position:absolute;margin-left:310.65pt;margin-top:287.5pt;width:72.2pt;height:24.85pt;z-index:251639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" filled="f" stroked="f">
                <v:textbox>
                  <w:txbxContent>
                    <w:p w14:paraId="6AD987A6" w14:textId="77777777" w:rsidR="00D242C1" w:rsidRDefault="00D242C1" w:rsidP="00516C69">
                      <w:r>
                        <w:t>Rear bracket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A458A7C" wp14:editId="351DAE2C">
                <wp:simplePos x="0" y="0"/>
                <wp:positionH relativeFrom="column">
                  <wp:posOffset>482600</wp:posOffset>
                </wp:positionH>
                <wp:positionV relativeFrom="paragraph">
                  <wp:posOffset>5089525</wp:posOffset>
                </wp:positionV>
                <wp:extent cx="833755" cy="241300"/>
                <wp:effectExtent l="0" t="0" r="0" b="6350"/>
                <wp:wrapNone/>
                <wp:docPr id="37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8D02311" w14:textId="77777777" w:rsidR="00D242C1" w:rsidRDefault="00D242C1" w:rsidP="00516C69">
                            <w:r>
                              <w:t>Motor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458A7C" id="_x0000_s1042" type="#_x0000_t202" style="position:absolute;margin-left:38pt;margin-top:400.75pt;width:65.65pt;height:1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" filled="f" stroked="f">
                <v:textbox>
                  <w:txbxContent>
                    <w:p w14:paraId="48D02311" w14:textId="77777777" w:rsidR="00D242C1" w:rsidRDefault="00D242C1" w:rsidP="00516C69">
                      <w:r>
                        <w:t>Motor x2</w:t>
                      </w:r>
                    </w:p>
                  </w:txbxContent>
                </v:textbox>
              </v:shape>
            </w:pict>
          </mc:Fallback>
        </mc:AlternateContent>
      </w:r>
      <w:r w:rsidR="00F549D0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11DBB88" wp14:editId="0C99960C">
                <wp:simplePos x="0" y="0"/>
                <wp:positionH relativeFrom="column">
                  <wp:posOffset>1677670</wp:posOffset>
                </wp:positionH>
                <wp:positionV relativeFrom="paragraph">
                  <wp:posOffset>4980305</wp:posOffset>
                </wp:positionV>
                <wp:extent cx="833755" cy="241300"/>
                <wp:effectExtent l="0" t="0" r="0" b="6350"/>
                <wp:wrapNone/>
                <wp:docPr id="3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3755" cy="2413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AA758A7" w14:textId="77777777" w:rsidR="00D242C1" w:rsidRDefault="00D242C1" w:rsidP="001C37BB">
                            <w:r>
                              <w:t>Hub x2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1DBB88" id="_x0000_s1043" type="#_x0000_t202" style="position:absolute;margin-left:132.1pt;margin-top:392.15pt;width:65.65pt;height:19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" filled="f" stroked="f">
                <v:textbox>
                  <w:txbxContent>
                    <w:p w14:paraId="2AA758A7" w14:textId="77777777" w:rsidR="00D242C1" w:rsidRDefault="00D242C1" w:rsidP="001C37BB">
                      <w:r>
                        <w:t>Hub x2</w:t>
                      </w:r>
                    </w:p>
                  </w:txbxContent>
                </v:textbox>
              </v:shape>
            </w:pict>
          </mc:Fallback>
        </mc:AlternateContent>
      </w:r>
      <w:r w:rsidR="00122F76">
        <w:rPr>
          <w:b/>
          <w:noProof/>
        </w:rPr>
        <w:drawing>
          <wp:inline distT="0" distB="0" distL="0" distR="0" wp14:anchorId="0D8BE1A8" wp14:editId="4A5C944A">
            <wp:extent cx="5727700" cy="6737350"/>
            <wp:effectExtent l="0" t="0" r="6350" b="635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673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B01D09" w14:textId="77777777" w:rsidR="00E14197" w:rsidRDefault="00E14197">
      <w:pPr>
        <w:rPr>
          <w:b/>
        </w:rPr>
      </w:pPr>
      <w:r>
        <w:rPr>
          <w:b/>
        </w:rPr>
        <w:lastRenderedPageBreak/>
        <w:t>These parts are only required for robots with Bump and IR Sensors</w:t>
      </w:r>
    </w:p>
    <w:p w14:paraId="70569E5C" w14:textId="2A7BEE48" w:rsidR="000E29DC" w:rsidRDefault="000E29DC" w:rsidP="00B77FDC">
      <w:r>
        <w:t>Hardware</w:t>
      </w:r>
      <w:r w:rsidR="00E85F06">
        <w:t xml:space="preserve"> for core robot</w:t>
      </w:r>
      <w:r>
        <w:t>:</w:t>
      </w:r>
      <w:r w:rsidR="00F95031" w:rsidRPr="00F95031">
        <w:rPr>
          <w:noProof/>
        </w:rPr>
        <w:t xml:space="preserve"> </w:t>
      </w:r>
    </w:p>
    <w:tbl>
      <w:tblPr>
        <w:tblStyle w:val="TableGrid"/>
        <w:tblW w:w="9198" w:type="dxa"/>
        <w:tblLook w:val="04A0" w:firstRow="1" w:lastRow="0" w:firstColumn="1" w:lastColumn="0" w:noHBand="0" w:noVBand="1"/>
      </w:tblPr>
      <w:tblGrid>
        <w:gridCol w:w="1108"/>
        <w:gridCol w:w="5030"/>
        <w:gridCol w:w="3060"/>
      </w:tblGrid>
      <w:tr w:rsidR="00ED5BCB" w14:paraId="152B91F6" w14:textId="77777777" w:rsidTr="00416851">
        <w:tc>
          <w:tcPr>
            <w:tcW w:w="1108" w:type="dxa"/>
          </w:tcPr>
          <w:p w14:paraId="46062330" w14:textId="77777777" w:rsidR="00ED5BCB" w:rsidRDefault="00ED5BCB" w:rsidP="000E29DC">
            <w:r>
              <w:t>Quantity</w:t>
            </w:r>
          </w:p>
        </w:tc>
        <w:tc>
          <w:tcPr>
            <w:tcW w:w="5030" w:type="dxa"/>
          </w:tcPr>
          <w:p w14:paraId="7480B456" w14:textId="77777777" w:rsidR="00ED5BCB" w:rsidRDefault="00ED5BCB" w:rsidP="000E29DC">
            <w:r>
              <w:t>Description</w:t>
            </w:r>
          </w:p>
        </w:tc>
        <w:tc>
          <w:tcPr>
            <w:tcW w:w="3060" w:type="dxa"/>
          </w:tcPr>
          <w:p w14:paraId="08934786" w14:textId="77777777" w:rsidR="00ED5BCB" w:rsidRDefault="00ED5BCB" w:rsidP="000E29DC"/>
        </w:tc>
      </w:tr>
      <w:tr w:rsidR="00ED5BCB" w14:paraId="400F1473" w14:textId="77777777" w:rsidTr="00416851">
        <w:tc>
          <w:tcPr>
            <w:tcW w:w="1108" w:type="dxa"/>
          </w:tcPr>
          <w:p w14:paraId="438B3946" w14:textId="77777777" w:rsidR="00ED5BCB" w:rsidRDefault="00ED5BCB" w:rsidP="000E29DC">
            <w:r>
              <w:t>4</w:t>
            </w:r>
          </w:p>
        </w:tc>
        <w:tc>
          <w:tcPr>
            <w:tcW w:w="5030" w:type="dxa"/>
          </w:tcPr>
          <w:p w14:paraId="4F210107" w14:textId="77777777" w:rsidR="00ED5BCB" w:rsidRDefault="00ED5BCB" w:rsidP="000E29DC">
            <w:r>
              <w:t>M3 x 5 socket button screw</w:t>
            </w:r>
          </w:p>
        </w:tc>
        <w:tc>
          <w:tcPr>
            <w:tcW w:w="3060" w:type="dxa"/>
          </w:tcPr>
          <w:p w14:paraId="40315823" w14:textId="77777777" w:rsidR="00ED5BCB" w:rsidRDefault="000A4772" w:rsidP="000E29DC">
            <w:r>
              <w:object w:dxaOrig="1005" w:dyaOrig="1020" w14:anchorId="5CB1C5CE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0.5pt;height:40.5pt" o:ole="">
                  <v:imagedata r:id="rId13" o:title=""/>
                </v:shape>
                <o:OLEObject Type="Embed" ProgID="PBrush" ShapeID="_x0000_i1025" DrawAspect="Content" ObjectID="_1746771976" r:id="rId14"/>
              </w:object>
            </w:r>
          </w:p>
        </w:tc>
      </w:tr>
      <w:tr w:rsidR="00010919" w14:paraId="7DB5B3D0" w14:textId="77777777" w:rsidTr="00416851">
        <w:tc>
          <w:tcPr>
            <w:tcW w:w="1108" w:type="dxa"/>
          </w:tcPr>
          <w:p w14:paraId="1D906289" w14:textId="77777777" w:rsidR="00010919" w:rsidRDefault="00010919" w:rsidP="000E29DC">
            <w:r>
              <w:t>2</w:t>
            </w:r>
          </w:p>
        </w:tc>
        <w:tc>
          <w:tcPr>
            <w:tcW w:w="5030" w:type="dxa"/>
          </w:tcPr>
          <w:p w14:paraId="4720E4AE" w14:textId="77777777" w:rsidR="00010919" w:rsidRDefault="00010919" w:rsidP="000E29DC">
            <w:r>
              <w:t>M3 Grub screw</w:t>
            </w:r>
          </w:p>
        </w:tc>
        <w:tc>
          <w:tcPr>
            <w:tcW w:w="3060" w:type="dxa"/>
          </w:tcPr>
          <w:p w14:paraId="53F1C8EB" w14:textId="77777777" w:rsidR="00010919" w:rsidRDefault="00010919" w:rsidP="000E29DC">
            <w:r>
              <w:object w:dxaOrig="750" w:dyaOrig="585" w14:anchorId="2AFE5165">
                <v:shape id="_x0000_i1026" type="#_x0000_t75" style="width:31.5pt;height:24.75pt" o:ole="">
                  <v:imagedata r:id="rId15" o:title=""/>
                </v:shape>
                <o:OLEObject Type="Embed" ProgID="PBrush" ShapeID="_x0000_i1026" DrawAspect="Content" ObjectID="_1746771977" r:id="rId16"/>
              </w:object>
            </w:r>
          </w:p>
        </w:tc>
      </w:tr>
      <w:tr w:rsidR="00907545" w14:paraId="30457F26" w14:textId="77777777" w:rsidTr="00416851">
        <w:tc>
          <w:tcPr>
            <w:tcW w:w="1108" w:type="dxa"/>
          </w:tcPr>
          <w:p w14:paraId="3EC0279A" w14:textId="77777777" w:rsidR="00907545" w:rsidRDefault="006A4832" w:rsidP="000E29DC">
            <w:r>
              <w:t>12</w:t>
            </w:r>
          </w:p>
        </w:tc>
        <w:tc>
          <w:tcPr>
            <w:tcW w:w="5030" w:type="dxa"/>
          </w:tcPr>
          <w:p w14:paraId="6CBC0E4B" w14:textId="77777777" w:rsidR="00907545" w:rsidRDefault="00907545" w:rsidP="000E29DC">
            <w:r>
              <w:t>M3 X 10 pan head machine screw</w:t>
            </w:r>
          </w:p>
        </w:tc>
        <w:tc>
          <w:tcPr>
            <w:tcW w:w="3060" w:type="dxa"/>
          </w:tcPr>
          <w:p w14:paraId="057D3ACD" w14:textId="77777777" w:rsidR="00907545" w:rsidRDefault="00416851" w:rsidP="000E29DC">
            <w:r>
              <w:object w:dxaOrig="1080" w:dyaOrig="870" w14:anchorId="79855632">
                <v:shape id="_x0000_i1027" type="#_x0000_t75" style="width:52.5pt;height:39.75pt" o:ole="">
                  <v:imagedata r:id="rId17" o:title=""/>
                </v:shape>
                <o:OLEObject Type="Embed" ProgID="PBrush" ShapeID="_x0000_i1027" DrawAspect="Content" ObjectID="_1746771978" r:id="rId18"/>
              </w:object>
            </w:r>
          </w:p>
        </w:tc>
      </w:tr>
      <w:tr w:rsidR="00ED5BCB" w14:paraId="68AD3CDB" w14:textId="77777777" w:rsidTr="00416851">
        <w:tc>
          <w:tcPr>
            <w:tcW w:w="1108" w:type="dxa"/>
          </w:tcPr>
          <w:p w14:paraId="752BA2E1" w14:textId="77777777" w:rsidR="00ED5BCB" w:rsidRDefault="00907545" w:rsidP="000E29DC">
            <w:r>
              <w:t>5</w:t>
            </w:r>
          </w:p>
        </w:tc>
        <w:tc>
          <w:tcPr>
            <w:tcW w:w="5030" w:type="dxa"/>
          </w:tcPr>
          <w:p w14:paraId="261475EB" w14:textId="77777777" w:rsidR="00ED5BCB" w:rsidRDefault="00ED5BCB" w:rsidP="000E29DC">
            <w:r>
              <w:t>M3 X 12 pan head machine screw</w:t>
            </w:r>
          </w:p>
        </w:tc>
        <w:tc>
          <w:tcPr>
            <w:tcW w:w="3060" w:type="dxa"/>
          </w:tcPr>
          <w:p w14:paraId="79FC8CAA" w14:textId="77777777" w:rsidR="00ED5BCB" w:rsidRDefault="000A4772" w:rsidP="000E29DC">
            <w:r>
              <w:object w:dxaOrig="1080" w:dyaOrig="870" w14:anchorId="0B48B973">
                <v:shape id="_x0000_i1028" type="#_x0000_t75" style="width:63.75pt;height:51pt" o:ole="">
                  <v:imagedata r:id="rId17" o:title=""/>
                </v:shape>
                <o:OLEObject Type="Embed" ProgID="PBrush" ShapeID="_x0000_i1028" DrawAspect="Content" ObjectID="_1746771979" r:id="rId19"/>
              </w:object>
            </w:r>
          </w:p>
        </w:tc>
      </w:tr>
      <w:tr w:rsidR="00ED5BCB" w14:paraId="70B3A1EB" w14:textId="77777777" w:rsidTr="00416851">
        <w:tc>
          <w:tcPr>
            <w:tcW w:w="1108" w:type="dxa"/>
          </w:tcPr>
          <w:p w14:paraId="59049B5D" w14:textId="77777777" w:rsidR="00ED5BCB" w:rsidRDefault="00D15F4E" w:rsidP="000E29DC">
            <w:r>
              <w:t>19</w:t>
            </w:r>
          </w:p>
        </w:tc>
        <w:tc>
          <w:tcPr>
            <w:tcW w:w="5030" w:type="dxa"/>
          </w:tcPr>
          <w:p w14:paraId="20C917A7" w14:textId="77777777" w:rsidR="00ED5BCB" w:rsidRDefault="00C160D1" w:rsidP="000E29DC">
            <w:r>
              <w:t>M3 nut</w:t>
            </w:r>
          </w:p>
        </w:tc>
        <w:tc>
          <w:tcPr>
            <w:tcW w:w="3060" w:type="dxa"/>
          </w:tcPr>
          <w:p w14:paraId="5D9D257A" w14:textId="77777777" w:rsidR="00ED5BCB" w:rsidRDefault="000A4772" w:rsidP="000E29DC">
            <w:r>
              <w:object w:dxaOrig="540" w:dyaOrig="540" w14:anchorId="7FFF18DC">
                <v:shape id="_x0000_i1029" type="#_x0000_t75" style="width:33pt;height:33pt" o:ole="">
                  <v:imagedata r:id="rId20" o:title=""/>
                </v:shape>
                <o:OLEObject Type="Embed" ProgID="PBrush" ShapeID="_x0000_i1029" DrawAspect="Content" ObjectID="_1746771980" r:id="rId21"/>
              </w:object>
            </w:r>
          </w:p>
        </w:tc>
      </w:tr>
      <w:tr w:rsidR="00C160D1" w14:paraId="3CD117C1" w14:textId="77777777" w:rsidTr="00416851">
        <w:tc>
          <w:tcPr>
            <w:tcW w:w="1108" w:type="dxa"/>
          </w:tcPr>
          <w:p w14:paraId="3657A417" w14:textId="77777777" w:rsidR="00C160D1" w:rsidRDefault="00D15F4E" w:rsidP="000E29DC">
            <w:r>
              <w:t>4</w:t>
            </w:r>
          </w:p>
        </w:tc>
        <w:tc>
          <w:tcPr>
            <w:tcW w:w="5030" w:type="dxa"/>
          </w:tcPr>
          <w:p w14:paraId="5B3ED999" w14:textId="77777777" w:rsidR="00C160D1" w:rsidRDefault="00E21CA5" w:rsidP="000E29DC">
            <w:r>
              <w:t>M4 X 8 pan head machine screw</w:t>
            </w:r>
          </w:p>
        </w:tc>
        <w:tc>
          <w:tcPr>
            <w:tcW w:w="3060" w:type="dxa"/>
          </w:tcPr>
          <w:p w14:paraId="152EBB38" w14:textId="77777777" w:rsidR="00C160D1" w:rsidRDefault="00416851" w:rsidP="000E29DC">
            <w:r>
              <w:object w:dxaOrig="990" w:dyaOrig="735" w14:anchorId="7869B6F1">
                <v:shape id="_x0000_i1030" type="#_x0000_t75" style="width:42pt;height:31.5pt" o:ole="">
                  <v:imagedata r:id="rId22" o:title=""/>
                </v:shape>
                <o:OLEObject Type="Embed" ProgID="PBrush" ShapeID="_x0000_i1030" DrawAspect="Content" ObjectID="_1746771981" r:id="rId23"/>
              </w:object>
            </w:r>
          </w:p>
        </w:tc>
      </w:tr>
    </w:tbl>
    <w:p w14:paraId="3C891ABC" w14:textId="77777777" w:rsidR="00010919" w:rsidRDefault="00010919" w:rsidP="000E29DC">
      <w:pPr>
        <w:spacing w:after="0"/>
      </w:pPr>
    </w:p>
    <w:p w14:paraId="72D36D0B" w14:textId="77777777" w:rsidR="00416851" w:rsidRDefault="00416851" w:rsidP="000E29DC">
      <w:pPr>
        <w:spacing w:after="0"/>
      </w:pPr>
    </w:p>
    <w:p w14:paraId="340B3B87" w14:textId="77777777" w:rsidR="00ED5BCB" w:rsidRDefault="00E8490F" w:rsidP="000E29DC">
      <w:pPr>
        <w:spacing w:after="0"/>
      </w:pPr>
      <w:r>
        <w:t xml:space="preserve"> Arduino Robot controller mounting hardware (For Arduino Uno </w:t>
      </w:r>
      <w:proofErr w:type="spellStart"/>
      <w:r>
        <w:t>Wifi</w:t>
      </w:r>
      <w:proofErr w:type="spellEnd"/>
      <w:r>
        <w:t xml:space="preserve"> and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2D9FD3A9" w14:textId="77777777" w:rsidTr="00D242C1">
        <w:tc>
          <w:tcPr>
            <w:tcW w:w="1092" w:type="dxa"/>
          </w:tcPr>
          <w:p w14:paraId="2DF77FB0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0AEA4E05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59BFC971" w14:textId="77777777" w:rsidR="00E8490F" w:rsidRDefault="00E8490F" w:rsidP="00D242C1"/>
        </w:tc>
      </w:tr>
      <w:tr w:rsidR="00E8490F" w14:paraId="3882E940" w14:textId="77777777" w:rsidTr="00D242C1">
        <w:tc>
          <w:tcPr>
            <w:tcW w:w="1092" w:type="dxa"/>
          </w:tcPr>
          <w:p w14:paraId="6787CB8A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5F986278" w14:textId="77777777" w:rsidR="00E8490F" w:rsidRDefault="00E8490F" w:rsidP="00416851">
            <w:r>
              <w:t>M</w:t>
            </w:r>
            <w:r w:rsidR="00416851">
              <w:t xml:space="preserve"> 3 x 8</w:t>
            </w:r>
            <w:r>
              <w:t xml:space="preserve"> pan head machine screw</w:t>
            </w:r>
          </w:p>
        </w:tc>
        <w:tc>
          <w:tcPr>
            <w:tcW w:w="3133" w:type="dxa"/>
          </w:tcPr>
          <w:p w14:paraId="740680AA" w14:textId="77777777" w:rsidR="00E8490F" w:rsidRDefault="00E8490F" w:rsidP="00D242C1">
            <w:r>
              <w:object w:dxaOrig="675" w:dyaOrig="375" w14:anchorId="0A9C21AE">
                <v:shape id="_x0000_i1031" type="#_x0000_t75" style="width:48pt;height:27pt" o:ole="">
                  <v:imagedata r:id="rId24" o:title=""/>
                </v:shape>
                <o:OLEObject Type="Embed" ProgID="PBrush" ShapeID="_x0000_i1031" DrawAspect="Content" ObjectID="_1746771982" r:id="rId25"/>
              </w:object>
            </w:r>
          </w:p>
        </w:tc>
      </w:tr>
      <w:tr w:rsidR="00E8490F" w14:paraId="7978BF3F" w14:textId="77777777" w:rsidTr="00D242C1">
        <w:tc>
          <w:tcPr>
            <w:tcW w:w="1092" w:type="dxa"/>
          </w:tcPr>
          <w:p w14:paraId="113B20E2" w14:textId="77777777" w:rsidR="00E8490F" w:rsidRDefault="00416851" w:rsidP="00D242C1">
            <w:r>
              <w:t>4</w:t>
            </w:r>
          </w:p>
        </w:tc>
        <w:tc>
          <w:tcPr>
            <w:tcW w:w="5018" w:type="dxa"/>
          </w:tcPr>
          <w:p w14:paraId="24692F68" w14:textId="77777777" w:rsidR="00E8490F" w:rsidRDefault="00E8490F" w:rsidP="00416851">
            <w:proofErr w:type="gramStart"/>
            <w:r>
              <w:t>M</w:t>
            </w:r>
            <w:r w:rsidR="00416851">
              <w:t xml:space="preserve">  3</w:t>
            </w:r>
            <w:proofErr w:type="gramEnd"/>
            <w:r>
              <w:t xml:space="preserve"> nut</w:t>
            </w:r>
          </w:p>
        </w:tc>
        <w:tc>
          <w:tcPr>
            <w:tcW w:w="3133" w:type="dxa"/>
          </w:tcPr>
          <w:p w14:paraId="724C702F" w14:textId="77777777" w:rsidR="00E8490F" w:rsidRDefault="00E8490F" w:rsidP="00D242C1">
            <w:r>
              <w:object w:dxaOrig="360" w:dyaOrig="420" w14:anchorId="22C4D9DE">
                <v:shape id="_x0000_i1032" type="#_x0000_t75" style="width:26.25pt;height:30pt" o:ole="">
                  <v:imagedata r:id="rId26" o:title=""/>
                </v:shape>
                <o:OLEObject Type="Embed" ProgID="PBrush" ShapeID="_x0000_i1032" DrawAspect="Content" ObjectID="_1746771983" r:id="rId27"/>
              </w:object>
            </w:r>
          </w:p>
        </w:tc>
      </w:tr>
    </w:tbl>
    <w:p w14:paraId="284DBD9D" w14:textId="77777777" w:rsidR="00010919" w:rsidRDefault="00010919" w:rsidP="000E29DC">
      <w:pPr>
        <w:spacing w:after="0"/>
      </w:pPr>
    </w:p>
    <w:p w14:paraId="496FEEE6" w14:textId="77777777" w:rsidR="00416851" w:rsidRDefault="00416851" w:rsidP="000E29DC">
      <w:pPr>
        <w:spacing w:after="0"/>
      </w:pPr>
    </w:p>
    <w:p w14:paraId="662CD69A" w14:textId="77777777" w:rsidR="00E8490F" w:rsidRDefault="00E8490F" w:rsidP="000E29DC">
      <w:pPr>
        <w:spacing w:after="0"/>
      </w:pPr>
      <w:r>
        <w:t xml:space="preserve">CS Robot mounting hardware (for Raspberry Pi and </w:t>
      </w:r>
      <w:proofErr w:type="spellStart"/>
      <w:r>
        <w:t>Mirto</w:t>
      </w:r>
      <w:proofErr w:type="spellEnd"/>
      <w:r>
        <w:t xml:space="preserve"> PCB)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490F" w14:paraId="67C7830F" w14:textId="77777777" w:rsidTr="00D242C1">
        <w:tc>
          <w:tcPr>
            <w:tcW w:w="1092" w:type="dxa"/>
          </w:tcPr>
          <w:p w14:paraId="6131C51C" w14:textId="77777777" w:rsidR="00E8490F" w:rsidRDefault="00E8490F" w:rsidP="00D242C1">
            <w:r>
              <w:t>Quantity</w:t>
            </w:r>
          </w:p>
        </w:tc>
        <w:tc>
          <w:tcPr>
            <w:tcW w:w="5018" w:type="dxa"/>
          </w:tcPr>
          <w:p w14:paraId="4D63A3FB" w14:textId="77777777" w:rsidR="00E8490F" w:rsidRDefault="00E8490F" w:rsidP="00D242C1">
            <w:r>
              <w:t>Description</w:t>
            </w:r>
          </w:p>
        </w:tc>
        <w:tc>
          <w:tcPr>
            <w:tcW w:w="3133" w:type="dxa"/>
          </w:tcPr>
          <w:p w14:paraId="0296A1BD" w14:textId="77777777" w:rsidR="00E8490F" w:rsidRDefault="00E8490F" w:rsidP="00D242C1"/>
        </w:tc>
      </w:tr>
      <w:tr w:rsidR="00E8490F" w14:paraId="15AC7836" w14:textId="77777777" w:rsidTr="00D242C1">
        <w:tc>
          <w:tcPr>
            <w:tcW w:w="1092" w:type="dxa"/>
          </w:tcPr>
          <w:p w14:paraId="6BFBC784" w14:textId="77777777" w:rsidR="00E8490F" w:rsidRDefault="00E8490F" w:rsidP="00D242C1">
            <w:r>
              <w:t>8</w:t>
            </w:r>
          </w:p>
        </w:tc>
        <w:tc>
          <w:tcPr>
            <w:tcW w:w="5018" w:type="dxa"/>
          </w:tcPr>
          <w:p w14:paraId="35220778" w14:textId="77777777" w:rsidR="00E8490F" w:rsidRDefault="00E8490F" w:rsidP="00D242C1">
            <w:r>
              <w:t>M2.5 x 12 pan head machine screw</w:t>
            </w:r>
          </w:p>
        </w:tc>
        <w:tc>
          <w:tcPr>
            <w:tcW w:w="3133" w:type="dxa"/>
          </w:tcPr>
          <w:p w14:paraId="75854B73" w14:textId="77777777" w:rsidR="00E8490F" w:rsidRDefault="00E8490F" w:rsidP="00D242C1">
            <w:r>
              <w:object w:dxaOrig="675" w:dyaOrig="375" w14:anchorId="74E6E253">
                <v:shape id="_x0000_i1033" type="#_x0000_t75" style="width:47.75pt;height:27.2pt" o:ole="">
                  <v:imagedata r:id="rId24" o:title=""/>
                </v:shape>
                <o:OLEObject Type="Embed" ProgID="PBrush" ShapeID="_x0000_i1033" DrawAspect="Content" ObjectID="_1746771984" r:id="rId28"/>
              </w:object>
            </w:r>
          </w:p>
        </w:tc>
      </w:tr>
      <w:tr w:rsidR="00E8490F" w14:paraId="2DD9325F" w14:textId="77777777" w:rsidTr="00D242C1">
        <w:tc>
          <w:tcPr>
            <w:tcW w:w="1092" w:type="dxa"/>
          </w:tcPr>
          <w:p w14:paraId="148C65CB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6929DCBC" w14:textId="77777777" w:rsidR="00E8490F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proofErr w:type="gramStart"/>
            <w:r w:rsidR="00416851">
              <w:t xml:space="preserve">4 </w:t>
            </w:r>
            <w:r>
              <w:t xml:space="preserve"> threaded</w:t>
            </w:r>
            <w:proofErr w:type="gramEnd"/>
            <w:r>
              <w:t xml:space="preserve"> s</w:t>
            </w:r>
            <w:r w:rsidR="00416851">
              <w:t>tandoff</w:t>
            </w:r>
            <w:r>
              <w:t xml:space="preserve"> for Pi</w:t>
            </w:r>
          </w:p>
        </w:tc>
        <w:tc>
          <w:tcPr>
            <w:tcW w:w="3133" w:type="dxa"/>
          </w:tcPr>
          <w:p w14:paraId="0605F6C9" w14:textId="77777777" w:rsidR="00E8490F" w:rsidRDefault="00E8490F" w:rsidP="00D242C1">
            <w:r>
              <w:object w:dxaOrig="2865" w:dyaOrig="2670" w14:anchorId="588591B2">
                <v:shape id="_x0000_i1034" type="#_x0000_t75" style="width:36.75pt;height:33.8pt" o:ole="">
                  <v:imagedata r:id="rId29" o:title=""/>
                </v:shape>
                <o:OLEObject Type="Embed" ProgID="PBrush" ShapeID="_x0000_i1034" DrawAspect="Content" ObjectID="_1746771985" r:id="rId30"/>
              </w:object>
            </w:r>
          </w:p>
        </w:tc>
      </w:tr>
      <w:tr w:rsidR="00E8490F" w14:paraId="4E3D131B" w14:textId="77777777" w:rsidTr="00D242C1">
        <w:tc>
          <w:tcPr>
            <w:tcW w:w="1092" w:type="dxa"/>
          </w:tcPr>
          <w:p w14:paraId="006E2694" w14:textId="77777777" w:rsidR="00E8490F" w:rsidRDefault="00E8490F" w:rsidP="00D242C1">
            <w:r>
              <w:t>4</w:t>
            </w:r>
          </w:p>
        </w:tc>
        <w:tc>
          <w:tcPr>
            <w:tcW w:w="5018" w:type="dxa"/>
          </w:tcPr>
          <w:p w14:paraId="1CCABADC" w14:textId="77777777" w:rsidR="00E8490F" w:rsidDel="00C123E5" w:rsidRDefault="00E8490F" w:rsidP="00416851">
            <w:r>
              <w:t>M2.5</w:t>
            </w:r>
            <w:r w:rsidR="00416851">
              <w:t xml:space="preserve"> </w:t>
            </w:r>
            <w:r>
              <w:t>x</w:t>
            </w:r>
            <w:r w:rsidR="00416851">
              <w:t xml:space="preserve"> </w:t>
            </w:r>
            <w:r>
              <w:t xml:space="preserve">16 threaded </w:t>
            </w:r>
            <w:r w:rsidR="00416851">
              <w:t>standoff</w:t>
            </w:r>
            <w:r>
              <w:t xml:space="preserve"> for </w:t>
            </w:r>
            <w:proofErr w:type="spellStart"/>
            <w:r>
              <w:t>Mirto</w:t>
            </w:r>
            <w:proofErr w:type="spellEnd"/>
            <w:r>
              <w:t xml:space="preserve"> PCB</w:t>
            </w:r>
            <w:r>
              <w:tab/>
            </w:r>
          </w:p>
        </w:tc>
        <w:tc>
          <w:tcPr>
            <w:tcW w:w="3133" w:type="dxa"/>
          </w:tcPr>
          <w:p w14:paraId="286F3B27" w14:textId="77777777" w:rsidR="00E8490F" w:rsidRDefault="00E8490F" w:rsidP="00D242C1">
            <w:r>
              <w:object w:dxaOrig="2295" w:dyaOrig="1170" w14:anchorId="17334A22">
                <v:shape id="_x0000_i1035" type="#_x0000_t75" style="width:82.3pt;height:41.9pt" o:ole="">
                  <v:imagedata r:id="rId31" o:title=""/>
                </v:shape>
                <o:OLEObject Type="Embed" ProgID="PBrush" ShapeID="_x0000_i1035" DrawAspect="Content" ObjectID="_1746771986" r:id="rId32"/>
              </w:object>
            </w:r>
          </w:p>
        </w:tc>
      </w:tr>
    </w:tbl>
    <w:p w14:paraId="1812E364" w14:textId="77777777" w:rsidR="00416851" w:rsidRDefault="00416851" w:rsidP="000E29DC">
      <w:pPr>
        <w:spacing w:after="0"/>
      </w:pPr>
    </w:p>
    <w:p w14:paraId="13DD8281" w14:textId="77777777" w:rsidR="00B07722" w:rsidRDefault="00B07722"/>
    <w:p w14:paraId="27AA36C4" w14:textId="703EBACE" w:rsidR="00416851" w:rsidRDefault="00416851">
      <w:r>
        <w:br w:type="page"/>
      </w:r>
    </w:p>
    <w:p w14:paraId="4803C2F6" w14:textId="77777777" w:rsidR="00E8490F" w:rsidRDefault="00E8490F" w:rsidP="000E29DC">
      <w:pPr>
        <w:spacing w:after="0"/>
      </w:pPr>
    </w:p>
    <w:p w14:paraId="535B3554" w14:textId="77777777" w:rsidR="00E85F06" w:rsidRDefault="00E85F06" w:rsidP="000E29DC">
      <w:pPr>
        <w:spacing w:after="0"/>
      </w:pPr>
      <w:r>
        <w:t>Additional hardware for robot with bump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E85F06" w14:paraId="04421344" w14:textId="77777777" w:rsidTr="00E85F06">
        <w:tc>
          <w:tcPr>
            <w:tcW w:w="1092" w:type="dxa"/>
          </w:tcPr>
          <w:p w14:paraId="6D19A8CF" w14:textId="77777777" w:rsidR="00E85F06" w:rsidRDefault="00E85F06" w:rsidP="00E85F06">
            <w:r>
              <w:t>Quantity</w:t>
            </w:r>
          </w:p>
        </w:tc>
        <w:tc>
          <w:tcPr>
            <w:tcW w:w="5018" w:type="dxa"/>
          </w:tcPr>
          <w:p w14:paraId="0C6E107A" w14:textId="77777777" w:rsidR="00E85F06" w:rsidRDefault="00E85F06" w:rsidP="00E85F06">
            <w:r>
              <w:t>Description</w:t>
            </w:r>
          </w:p>
        </w:tc>
        <w:tc>
          <w:tcPr>
            <w:tcW w:w="3133" w:type="dxa"/>
          </w:tcPr>
          <w:p w14:paraId="757AD4C9" w14:textId="77777777" w:rsidR="00E85F06" w:rsidRDefault="00E85F06" w:rsidP="00E85F06"/>
        </w:tc>
      </w:tr>
      <w:tr w:rsidR="00E85F06" w14:paraId="14EA2DC9" w14:textId="77777777" w:rsidTr="00E85F06">
        <w:tc>
          <w:tcPr>
            <w:tcW w:w="1092" w:type="dxa"/>
          </w:tcPr>
          <w:p w14:paraId="75E9CF12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25B9EEA9" w14:textId="77777777" w:rsidR="00E85F06" w:rsidRDefault="00E85F06" w:rsidP="00E85F06">
            <w:r>
              <w:t xml:space="preserve">M3 X 20 socket button screw </w:t>
            </w:r>
          </w:p>
        </w:tc>
        <w:tc>
          <w:tcPr>
            <w:tcW w:w="3133" w:type="dxa"/>
          </w:tcPr>
          <w:p w14:paraId="69058C74" w14:textId="77777777" w:rsidR="00E85F06" w:rsidRDefault="00E85F06" w:rsidP="00E85F06">
            <w:r>
              <w:object w:dxaOrig="1710" w:dyaOrig="600" w14:anchorId="25AFC67B">
                <v:shape id="_x0000_i1036" type="#_x0000_t75" style="width:119.75pt;height:41.9pt" o:ole="">
                  <v:imagedata r:id="rId33" o:title=""/>
                </v:shape>
                <o:OLEObject Type="Embed" ProgID="PBrush" ShapeID="_x0000_i1036" DrawAspect="Content" ObjectID="_1746771987" r:id="rId34"/>
              </w:object>
            </w:r>
          </w:p>
        </w:tc>
      </w:tr>
      <w:tr w:rsidR="00E85F06" w14:paraId="30AA393A" w14:textId="77777777" w:rsidTr="00E85F06">
        <w:tc>
          <w:tcPr>
            <w:tcW w:w="1092" w:type="dxa"/>
          </w:tcPr>
          <w:p w14:paraId="7E1E3AAB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68BDB638" w14:textId="77777777" w:rsidR="00E85F06" w:rsidRDefault="00E85F06" w:rsidP="00E85F06">
            <w:r>
              <w:t>M3 locknut</w:t>
            </w:r>
          </w:p>
        </w:tc>
        <w:tc>
          <w:tcPr>
            <w:tcW w:w="3133" w:type="dxa"/>
          </w:tcPr>
          <w:p w14:paraId="5104652C" w14:textId="77777777" w:rsidR="00E85F06" w:rsidRDefault="00E85F06" w:rsidP="00E85F06">
            <w:r>
              <w:object w:dxaOrig="660" w:dyaOrig="615" w14:anchorId="45385373">
                <v:shape id="_x0000_i1037" type="#_x0000_t75" style="width:45.55pt;height:41.9pt" o:ole="">
                  <v:imagedata r:id="rId35" o:title=""/>
                </v:shape>
                <o:OLEObject Type="Embed" ProgID="PBrush" ShapeID="_x0000_i1037" DrawAspect="Content" ObjectID="_1746771988" r:id="rId36"/>
              </w:object>
            </w:r>
          </w:p>
        </w:tc>
      </w:tr>
      <w:tr w:rsidR="00E85F06" w14:paraId="18F92D4B" w14:textId="77777777" w:rsidTr="00E85F06">
        <w:tc>
          <w:tcPr>
            <w:tcW w:w="1092" w:type="dxa"/>
          </w:tcPr>
          <w:p w14:paraId="0D6243A9" w14:textId="77777777" w:rsidR="00E85F06" w:rsidRDefault="00E85F06" w:rsidP="00E85F06">
            <w:r>
              <w:t>1</w:t>
            </w:r>
          </w:p>
        </w:tc>
        <w:tc>
          <w:tcPr>
            <w:tcW w:w="5018" w:type="dxa"/>
          </w:tcPr>
          <w:p w14:paraId="0DCA58DA" w14:textId="77777777" w:rsidR="00E85F06" w:rsidRDefault="00E85F06" w:rsidP="00E85F06">
            <w:r>
              <w:t>Nylon dome nut</w:t>
            </w:r>
          </w:p>
        </w:tc>
        <w:tc>
          <w:tcPr>
            <w:tcW w:w="3133" w:type="dxa"/>
          </w:tcPr>
          <w:p w14:paraId="26BF6E5A" w14:textId="77777777" w:rsidR="00E85F06" w:rsidRDefault="00E85F06" w:rsidP="00E85F06">
            <w:r>
              <w:object w:dxaOrig="660" w:dyaOrig="660" w14:anchorId="1CE64D2E">
                <v:shape id="_x0000_i1038" type="#_x0000_t75" style="width:45.55pt;height:45.55pt" o:ole="">
                  <v:imagedata r:id="rId37" o:title=""/>
                </v:shape>
                <o:OLEObject Type="Embed" ProgID="PBrush" ShapeID="_x0000_i1038" DrawAspect="Content" ObjectID="_1746771989" r:id="rId38"/>
              </w:object>
            </w:r>
          </w:p>
        </w:tc>
      </w:tr>
      <w:tr w:rsidR="00E85F06" w14:paraId="334818AD" w14:textId="77777777" w:rsidTr="00E85F06">
        <w:tc>
          <w:tcPr>
            <w:tcW w:w="1092" w:type="dxa"/>
          </w:tcPr>
          <w:p w14:paraId="2A4B4B5F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25974D09" w14:textId="77777777" w:rsidR="00E85F06" w:rsidRDefault="00E85F06" w:rsidP="00E85F06">
            <w:r>
              <w:t>M2.5 x 12 pan head machine screw</w:t>
            </w:r>
          </w:p>
        </w:tc>
        <w:tc>
          <w:tcPr>
            <w:tcW w:w="3133" w:type="dxa"/>
          </w:tcPr>
          <w:p w14:paraId="38731DB9" w14:textId="77777777" w:rsidR="00E85F06" w:rsidRDefault="00E85F06" w:rsidP="00E85F06">
            <w:r>
              <w:object w:dxaOrig="675" w:dyaOrig="375" w14:anchorId="4A2B8E7D">
                <v:shape id="_x0000_i1039" type="#_x0000_t75" style="width:47.75pt;height:27.2pt" o:ole="">
                  <v:imagedata r:id="rId24" o:title=""/>
                </v:shape>
                <o:OLEObject Type="Embed" ProgID="PBrush" ShapeID="_x0000_i1039" DrawAspect="Content" ObjectID="_1746771990" r:id="rId39"/>
              </w:object>
            </w:r>
          </w:p>
        </w:tc>
      </w:tr>
      <w:tr w:rsidR="00E85F06" w14:paraId="7EB62CE3" w14:textId="77777777" w:rsidTr="00E85F06">
        <w:tc>
          <w:tcPr>
            <w:tcW w:w="1092" w:type="dxa"/>
          </w:tcPr>
          <w:p w14:paraId="6FE76FD9" w14:textId="77777777" w:rsidR="00E85F06" w:rsidRDefault="00E8490F" w:rsidP="00E85F06">
            <w:r>
              <w:t>4</w:t>
            </w:r>
          </w:p>
        </w:tc>
        <w:tc>
          <w:tcPr>
            <w:tcW w:w="5018" w:type="dxa"/>
          </w:tcPr>
          <w:p w14:paraId="1CBAD138" w14:textId="77777777" w:rsidR="00E85F06" w:rsidRDefault="00E85F06" w:rsidP="00E85F06">
            <w:r>
              <w:t>M2.5 nut</w:t>
            </w:r>
          </w:p>
        </w:tc>
        <w:tc>
          <w:tcPr>
            <w:tcW w:w="3133" w:type="dxa"/>
          </w:tcPr>
          <w:p w14:paraId="45F90EB6" w14:textId="77777777" w:rsidR="00E85F06" w:rsidRDefault="00E85F06" w:rsidP="00E85F06">
            <w:r>
              <w:object w:dxaOrig="360" w:dyaOrig="420" w14:anchorId="040634C5">
                <v:shape id="_x0000_i1040" type="#_x0000_t75" style="width:26.45pt;height:30.1pt" o:ole="">
                  <v:imagedata r:id="rId26" o:title=""/>
                </v:shape>
                <o:OLEObject Type="Embed" ProgID="PBrush" ShapeID="_x0000_i1040" DrawAspect="Content" ObjectID="_1746771991" r:id="rId40"/>
              </w:object>
            </w:r>
          </w:p>
        </w:tc>
      </w:tr>
    </w:tbl>
    <w:p w14:paraId="2DE4F953" w14:textId="77777777" w:rsidR="00D32A83" w:rsidRDefault="00D32A83"/>
    <w:p w14:paraId="443DBE8B" w14:textId="77777777" w:rsidR="00010919" w:rsidRDefault="00010919" w:rsidP="00010919">
      <w:pPr>
        <w:spacing w:after="0"/>
      </w:pPr>
      <w:r>
        <w:t>Additional Hardware for robots with IR Sensors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010919" w14:paraId="359061DA" w14:textId="77777777" w:rsidTr="00D242C1">
        <w:tc>
          <w:tcPr>
            <w:tcW w:w="1092" w:type="dxa"/>
          </w:tcPr>
          <w:p w14:paraId="0FC3A8B9" w14:textId="77777777" w:rsidR="00010919" w:rsidRDefault="00010919" w:rsidP="00010919">
            <w:r>
              <w:t>Quantity</w:t>
            </w:r>
          </w:p>
        </w:tc>
        <w:tc>
          <w:tcPr>
            <w:tcW w:w="5018" w:type="dxa"/>
          </w:tcPr>
          <w:p w14:paraId="602C8CF5" w14:textId="77777777" w:rsidR="00010919" w:rsidRDefault="00010919" w:rsidP="00010919">
            <w:r>
              <w:t>Description</w:t>
            </w:r>
          </w:p>
        </w:tc>
        <w:tc>
          <w:tcPr>
            <w:tcW w:w="3133" w:type="dxa"/>
          </w:tcPr>
          <w:p w14:paraId="28288559" w14:textId="77777777" w:rsidR="00010919" w:rsidRDefault="00010919" w:rsidP="00010919"/>
        </w:tc>
      </w:tr>
      <w:tr w:rsidR="00010919" w14:paraId="0829AF41" w14:textId="77777777" w:rsidTr="00D242C1">
        <w:tc>
          <w:tcPr>
            <w:tcW w:w="1092" w:type="dxa"/>
          </w:tcPr>
          <w:p w14:paraId="7F06BCB6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40828E20" w14:textId="77777777" w:rsidR="00010919" w:rsidRDefault="00010919" w:rsidP="00010919">
            <w:r>
              <w:t>M2 X 12 pan head machine screw</w:t>
            </w:r>
          </w:p>
        </w:tc>
        <w:tc>
          <w:tcPr>
            <w:tcW w:w="3133" w:type="dxa"/>
          </w:tcPr>
          <w:p w14:paraId="6B932CC7" w14:textId="77777777" w:rsidR="00010919" w:rsidRDefault="00010919" w:rsidP="00010919">
            <w:r>
              <w:object w:dxaOrig="420" w:dyaOrig="225" w14:anchorId="7D23177E">
                <v:shape id="_x0000_i1041" type="#_x0000_t75" style="width:38.95pt;height:22.05pt" o:ole="">
                  <v:imagedata r:id="rId41" o:title=""/>
                </v:shape>
                <o:OLEObject Type="Embed" ProgID="PBrush" ShapeID="_x0000_i1041" DrawAspect="Content" ObjectID="_1746771992" r:id="rId42"/>
              </w:object>
            </w:r>
          </w:p>
        </w:tc>
      </w:tr>
      <w:tr w:rsidR="00010919" w14:paraId="4E84CCEA" w14:textId="77777777" w:rsidTr="00D242C1">
        <w:tc>
          <w:tcPr>
            <w:tcW w:w="1092" w:type="dxa"/>
          </w:tcPr>
          <w:p w14:paraId="423505E3" w14:textId="77777777" w:rsidR="00010919" w:rsidRDefault="00010919" w:rsidP="00010919">
            <w:r>
              <w:t>2</w:t>
            </w:r>
          </w:p>
        </w:tc>
        <w:tc>
          <w:tcPr>
            <w:tcW w:w="5018" w:type="dxa"/>
          </w:tcPr>
          <w:p w14:paraId="072FB4ED" w14:textId="77777777" w:rsidR="00010919" w:rsidRDefault="00010919" w:rsidP="00010919">
            <w:r>
              <w:t>M</w:t>
            </w:r>
            <w:proofErr w:type="gramStart"/>
            <w:r>
              <w:t>2  nut</w:t>
            </w:r>
            <w:proofErr w:type="gramEnd"/>
          </w:p>
        </w:tc>
        <w:tc>
          <w:tcPr>
            <w:tcW w:w="3133" w:type="dxa"/>
          </w:tcPr>
          <w:p w14:paraId="4C3CAB4F" w14:textId="77777777" w:rsidR="00010919" w:rsidRDefault="00010919" w:rsidP="00010919">
            <w:r>
              <w:object w:dxaOrig="270" w:dyaOrig="315" w14:anchorId="46494A3D">
                <v:shape id="_x0000_i1042" type="#_x0000_t75" style="width:19.1pt;height:22.05pt" o:ole="">
                  <v:imagedata r:id="rId43" o:title=""/>
                </v:shape>
                <o:OLEObject Type="Embed" ProgID="PBrush" ShapeID="_x0000_i1042" DrawAspect="Content" ObjectID="_1746771993" r:id="rId44"/>
              </w:object>
            </w:r>
          </w:p>
        </w:tc>
      </w:tr>
    </w:tbl>
    <w:p w14:paraId="57B61754" w14:textId="77777777" w:rsidR="00010919" w:rsidRDefault="00010919"/>
    <w:p w14:paraId="40E58007" w14:textId="77777777" w:rsidR="004212D9" w:rsidRDefault="004212D9" w:rsidP="004212D9"/>
    <w:p w14:paraId="3F6D6615" w14:textId="127F6C1B" w:rsidR="004212D9" w:rsidRDefault="004212D9" w:rsidP="004212D9">
      <w:pPr>
        <w:spacing w:after="0"/>
      </w:pPr>
      <w:r>
        <w:t xml:space="preserve">Additional Hardware for robots with </w:t>
      </w:r>
      <w:proofErr w:type="spellStart"/>
      <w:r w:rsidRPr="004212D9">
        <w:t>Waveshare</w:t>
      </w:r>
      <w:proofErr w:type="spellEnd"/>
      <w:r w:rsidRPr="004212D9">
        <w:t xml:space="preserve"> </w:t>
      </w:r>
      <w:proofErr w:type="gramStart"/>
      <w:r w:rsidRPr="004212D9">
        <w:t>1.14 inch</w:t>
      </w:r>
      <w:proofErr w:type="gramEnd"/>
      <w:r w:rsidRPr="004212D9">
        <w:t xml:space="preserve"> IPS-TFT-LCD Display</w:t>
      </w:r>
      <w:r>
        <w:t xml:space="preserve"> (SKU 18231)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92"/>
        <w:gridCol w:w="5018"/>
        <w:gridCol w:w="3133"/>
      </w:tblGrid>
      <w:tr w:rsidR="004212D9" w14:paraId="7F92F53A" w14:textId="77777777" w:rsidTr="003D6622">
        <w:tc>
          <w:tcPr>
            <w:tcW w:w="1092" w:type="dxa"/>
          </w:tcPr>
          <w:p w14:paraId="62F20FCA" w14:textId="77777777" w:rsidR="004212D9" w:rsidRDefault="004212D9" w:rsidP="003D6622">
            <w:r>
              <w:t>Quantity</w:t>
            </w:r>
          </w:p>
        </w:tc>
        <w:tc>
          <w:tcPr>
            <w:tcW w:w="5018" w:type="dxa"/>
          </w:tcPr>
          <w:p w14:paraId="7B54A241" w14:textId="77777777" w:rsidR="004212D9" w:rsidRDefault="004212D9" w:rsidP="003D6622">
            <w:r>
              <w:t>Description</w:t>
            </w:r>
          </w:p>
        </w:tc>
        <w:tc>
          <w:tcPr>
            <w:tcW w:w="3133" w:type="dxa"/>
          </w:tcPr>
          <w:p w14:paraId="78E18AB3" w14:textId="77777777" w:rsidR="004212D9" w:rsidRDefault="004212D9" w:rsidP="003D6622"/>
        </w:tc>
      </w:tr>
      <w:tr w:rsidR="004212D9" w14:paraId="266BFAF6" w14:textId="77777777" w:rsidTr="003D6622">
        <w:tc>
          <w:tcPr>
            <w:tcW w:w="1092" w:type="dxa"/>
          </w:tcPr>
          <w:p w14:paraId="43D6AA2E" w14:textId="1AF85E0E" w:rsidR="004212D9" w:rsidRDefault="004212D9" w:rsidP="003D6622">
            <w:r>
              <w:t>4</w:t>
            </w:r>
          </w:p>
        </w:tc>
        <w:tc>
          <w:tcPr>
            <w:tcW w:w="5018" w:type="dxa"/>
          </w:tcPr>
          <w:p w14:paraId="1D4B8725" w14:textId="23C32794" w:rsidR="004212D9" w:rsidRDefault="004212D9" w:rsidP="003D6622">
            <w:r>
              <w:t>M3x5 machine screw</w:t>
            </w:r>
          </w:p>
        </w:tc>
        <w:tc>
          <w:tcPr>
            <w:tcW w:w="3133" w:type="dxa"/>
          </w:tcPr>
          <w:p w14:paraId="758C6783" w14:textId="5EA6D8B2" w:rsidR="004212D9" w:rsidRDefault="004212D9" w:rsidP="003D6622">
            <w:r>
              <w:object w:dxaOrig="420" w:dyaOrig="225" w14:anchorId="20D9522D">
                <v:shape id="_x0000_i1043" type="#_x0000_t75" style="width:48.5pt;height:27.2pt" o:ole="">
                  <v:imagedata r:id="rId41" o:title=""/>
                </v:shape>
                <o:OLEObject Type="Embed" ProgID="PBrush" ShapeID="_x0000_i1043" DrawAspect="Content" ObjectID="_1746771994" r:id="rId45"/>
              </w:object>
            </w:r>
          </w:p>
        </w:tc>
      </w:tr>
      <w:tr w:rsidR="004212D9" w14:paraId="585483CF" w14:textId="77777777" w:rsidTr="003D6622">
        <w:tc>
          <w:tcPr>
            <w:tcW w:w="1092" w:type="dxa"/>
          </w:tcPr>
          <w:p w14:paraId="17877846" w14:textId="4EB68A09" w:rsidR="004212D9" w:rsidRDefault="004212D9" w:rsidP="003D6622">
            <w:r>
              <w:t>4</w:t>
            </w:r>
          </w:p>
        </w:tc>
        <w:tc>
          <w:tcPr>
            <w:tcW w:w="5018" w:type="dxa"/>
          </w:tcPr>
          <w:p w14:paraId="431DE527" w14:textId="2FBA3F5C" w:rsidR="004212D9" w:rsidRDefault="004212D9" w:rsidP="003D6622">
            <w:r>
              <w:t>M3 nut</w:t>
            </w:r>
          </w:p>
        </w:tc>
        <w:tc>
          <w:tcPr>
            <w:tcW w:w="3133" w:type="dxa"/>
          </w:tcPr>
          <w:p w14:paraId="6CECED32" w14:textId="014119B7" w:rsidR="004212D9" w:rsidRDefault="004212D9" w:rsidP="003D6622">
            <w:r>
              <w:object w:dxaOrig="270" w:dyaOrig="315" w14:anchorId="4C324DF5">
                <v:shape id="_x0000_i1044" type="#_x0000_t75" style="width:27.9pt;height:32.35pt" o:ole="">
                  <v:imagedata r:id="rId43" o:title=""/>
                </v:shape>
                <o:OLEObject Type="Embed" ProgID="PBrush" ShapeID="_x0000_i1044" DrawAspect="Content" ObjectID="_1746771995" r:id="rId46"/>
              </w:object>
            </w:r>
          </w:p>
        </w:tc>
      </w:tr>
    </w:tbl>
    <w:p w14:paraId="18936E48" w14:textId="77777777" w:rsidR="00407B6D" w:rsidRDefault="00407B6D"/>
    <w:p w14:paraId="255DFD96" w14:textId="77777777" w:rsidR="00407B6D" w:rsidRDefault="00407B6D"/>
    <w:p w14:paraId="1B8BC254" w14:textId="77777777" w:rsidR="00407B6D" w:rsidRDefault="00407B6D">
      <w:r>
        <w:t>Useful tools:</w:t>
      </w:r>
    </w:p>
    <w:p w14:paraId="073A88B7" w14:textId="77777777" w:rsidR="00407B6D" w:rsidRDefault="00407B6D" w:rsidP="00407B6D">
      <w:pPr>
        <w:spacing w:after="0"/>
      </w:pPr>
      <w:r>
        <w:t>Screwdrivers /hex keys for machine screws and grub screws</w:t>
      </w:r>
    </w:p>
    <w:p w14:paraId="174419C3" w14:textId="3C003F9E" w:rsidR="00407B6D" w:rsidRDefault="00407B6D" w:rsidP="00407B6D">
      <w:pPr>
        <w:spacing w:after="0"/>
      </w:pPr>
      <w:r>
        <w:t xml:space="preserve">M4 tap for 3D printed hubs and standoffs </w:t>
      </w:r>
      <w:proofErr w:type="gramStart"/>
      <w:r>
        <w:t>( if</w:t>
      </w:r>
      <w:proofErr w:type="gramEnd"/>
      <w:r>
        <w:t xml:space="preserve"> printed tolerance does not allow </w:t>
      </w:r>
      <w:proofErr w:type="spellStart"/>
      <w:r>
        <w:t>self threading</w:t>
      </w:r>
      <w:proofErr w:type="spellEnd"/>
      <w:r>
        <w:t xml:space="preserve">) </w:t>
      </w:r>
    </w:p>
    <w:p w14:paraId="7FA9E80C" w14:textId="565147C1" w:rsidR="00897582" w:rsidRDefault="00897582">
      <w:r>
        <w:br w:type="page"/>
      </w:r>
    </w:p>
    <w:p w14:paraId="2B956E33" w14:textId="77777777" w:rsidR="00407B6D" w:rsidRDefault="00407B6D"/>
    <w:p w14:paraId="34382233" w14:textId="77777777" w:rsidR="00D32A83" w:rsidRDefault="00D32A83"/>
    <w:p w14:paraId="6884D285" w14:textId="77777777" w:rsidR="00FF6369" w:rsidRPr="00CA1E09" w:rsidRDefault="00FF6369">
      <w:pPr>
        <w:rPr>
          <w:b/>
          <w:bCs/>
          <w:sz w:val="24"/>
          <w:szCs w:val="24"/>
        </w:rPr>
      </w:pPr>
      <w:r w:rsidRPr="00CA1E09">
        <w:rPr>
          <w:b/>
          <w:bCs/>
          <w:sz w:val="24"/>
          <w:szCs w:val="24"/>
        </w:rPr>
        <w:t>Build notes:</w:t>
      </w:r>
    </w:p>
    <w:p w14:paraId="4A8D29E8" w14:textId="77777777" w:rsidR="00663D16" w:rsidRPr="0066279A" w:rsidRDefault="00663D16" w:rsidP="00A51839">
      <w:pPr>
        <w:pStyle w:val="ListParagraph"/>
        <w:numPr>
          <w:ilvl w:val="0"/>
          <w:numId w:val="1"/>
        </w:numPr>
        <w:spacing w:after="0"/>
        <w:rPr>
          <w:b/>
          <w:color w:val="FF0000"/>
        </w:rPr>
      </w:pPr>
      <w:r w:rsidRPr="0066279A">
        <w:rPr>
          <w:b/>
          <w:color w:val="FF0000"/>
        </w:rPr>
        <w:t xml:space="preserve">Read through all steps before </w:t>
      </w:r>
      <w:proofErr w:type="gramStart"/>
      <w:r w:rsidRPr="0066279A">
        <w:rPr>
          <w:b/>
          <w:color w:val="FF0000"/>
        </w:rPr>
        <w:t>beginning  assembly</w:t>
      </w:r>
      <w:proofErr w:type="gramEnd"/>
    </w:p>
    <w:p w14:paraId="248D9135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Double </w:t>
      </w:r>
      <w:r w:rsidR="00A51839">
        <w:t>check hardware before each assembly step and make sure that the length of the screw matches the instructions</w:t>
      </w:r>
      <w:r>
        <w:t xml:space="preserve">. </w:t>
      </w:r>
    </w:p>
    <w:p w14:paraId="6608759E" w14:textId="77777777" w:rsidR="00FF6369" w:rsidRDefault="00FF6369" w:rsidP="00A51839">
      <w:pPr>
        <w:pStyle w:val="ListParagraph"/>
        <w:numPr>
          <w:ilvl w:val="0"/>
          <w:numId w:val="1"/>
        </w:numPr>
        <w:spacing w:after="0"/>
      </w:pPr>
      <w:r>
        <w:t xml:space="preserve">Look at the prototype if you are not sure how things go </w:t>
      </w:r>
      <w:proofErr w:type="gramStart"/>
      <w:r>
        <w:t>together</w:t>
      </w:r>
      <w:proofErr w:type="gramEnd"/>
    </w:p>
    <w:p w14:paraId="6D9526A8" w14:textId="77777777" w:rsidR="00FF6369" w:rsidRPr="0066279A" w:rsidRDefault="00FF6369" w:rsidP="00A51839">
      <w:pPr>
        <w:pStyle w:val="ListParagraph"/>
        <w:numPr>
          <w:ilvl w:val="0"/>
          <w:numId w:val="1"/>
        </w:numPr>
        <w:spacing w:after="0"/>
        <w:rPr>
          <w:color w:val="FF0000"/>
        </w:rPr>
      </w:pPr>
      <w:r w:rsidRPr="0066279A">
        <w:rPr>
          <w:color w:val="FF0000"/>
        </w:rPr>
        <w:t xml:space="preserve">Don’t overtighten the </w:t>
      </w:r>
      <w:proofErr w:type="gramStart"/>
      <w:r w:rsidRPr="0066279A">
        <w:rPr>
          <w:color w:val="FF0000"/>
        </w:rPr>
        <w:t>screws</w:t>
      </w:r>
      <w:proofErr w:type="gramEnd"/>
    </w:p>
    <w:p w14:paraId="0DF8E954" w14:textId="77777777" w:rsidR="00756A71" w:rsidRDefault="00756A71" w:rsidP="00A51839">
      <w:pPr>
        <w:pStyle w:val="ListParagraph"/>
        <w:numPr>
          <w:ilvl w:val="0"/>
          <w:numId w:val="1"/>
        </w:numPr>
        <w:spacing w:after="0"/>
      </w:pPr>
      <w:r>
        <w:t>Machine screws are pan head where not specified.</w:t>
      </w:r>
    </w:p>
    <w:p w14:paraId="211BFD61" w14:textId="77777777" w:rsidR="00A51839" w:rsidRDefault="00A51839" w:rsidP="00A51839">
      <w:pPr>
        <w:pStyle w:val="ListParagraph"/>
        <w:numPr>
          <w:ilvl w:val="0"/>
          <w:numId w:val="1"/>
        </w:numPr>
        <w:spacing w:after="0"/>
      </w:pPr>
      <w:r>
        <w:t xml:space="preserve">Use thread lock only after initial </w:t>
      </w:r>
      <w:proofErr w:type="gramStart"/>
      <w:r>
        <w:t>assembly</w:t>
      </w:r>
      <w:proofErr w:type="gramEnd"/>
    </w:p>
    <w:p w14:paraId="49D43F1D" w14:textId="77777777" w:rsidR="00D32A83" w:rsidRDefault="00D32A83" w:rsidP="00243A1E">
      <w:pPr>
        <w:spacing w:after="0"/>
      </w:pPr>
    </w:p>
    <w:p w14:paraId="6E86234F" w14:textId="77777777" w:rsidR="00D32A83" w:rsidRDefault="00D32A83" w:rsidP="00243A1E">
      <w:pPr>
        <w:spacing w:after="0"/>
      </w:pPr>
    </w:p>
    <w:p w14:paraId="2B057D7E" w14:textId="77777777" w:rsidR="00E96B73" w:rsidRDefault="00E96B73" w:rsidP="00243A1E">
      <w:pPr>
        <w:spacing w:after="0"/>
      </w:pPr>
      <w:r>
        <w:t xml:space="preserve">If not already fitted, insert M3 nut into slot on hub and hold in place with grub </w:t>
      </w:r>
      <w:proofErr w:type="gramStart"/>
      <w:r>
        <w:t>screw</w:t>
      </w:r>
      <w:proofErr w:type="gramEnd"/>
      <w:r>
        <w:t xml:space="preserve"> </w:t>
      </w:r>
    </w:p>
    <w:p w14:paraId="0CAC24EA" w14:textId="77777777" w:rsidR="008868C0" w:rsidRPr="008868C0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w:drawing>
          <wp:anchor distT="0" distB="0" distL="114300" distR="114300" simplePos="0" relativeHeight="251664384" behindDoc="1" locked="0" layoutInCell="1" allowOverlap="1" wp14:anchorId="04B1DD9B" wp14:editId="0F1ACC88">
            <wp:simplePos x="0" y="0"/>
            <wp:positionH relativeFrom="column">
              <wp:posOffset>2029460</wp:posOffset>
            </wp:positionH>
            <wp:positionV relativeFrom="paragraph">
              <wp:posOffset>52705</wp:posOffset>
            </wp:positionV>
            <wp:extent cx="1983740" cy="1428115"/>
            <wp:effectExtent l="0" t="0" r="0" b="635"/>
            <wp:wrapTight wrapText="bothSides">
              <wp:wrapPolygon edited="0">
                <wp:start x="0" y="0"/>
                <wp:lineTo x="0" y="21321"/>
                <wp:lineTo x="21365" y="21321"/>
                <wp:lineTo x="21365" y="0"/>
                <wp:lineTo x="0" y="0"/>
              </wp:wrapPolygon>
            </wp:wrapTight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3740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868C0" w:rsidRPr="008868C0">
        <w:rPr>
          <w:rFonts w:ascii="Calibri" w:hAnsi="Calibri" w:cs="Calibri"/>
          <w:color w:val="000000"/>
        </w:rPr>
        <w:t xml:space="preserve">  </w:t>
      </w:r>
    </w:p>
    <w:p w14:paraId="4310EC31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B41DCB4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8BCDB7B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703CBB59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64EC31FA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2F103060" wp14:editId="3AD37D1D">
                <wp:simplePos x="0" y="0"/>
                <wp:positionH relativeFrom="column">
                  <wp:posOffset>509905</wp:posOffset>
                </wp:positionH>
                <wp:positionV relativeFrom="paragraph">
                  <wp:posOffset>27305</wp:posOffset>
                </wp:positionV>
                <wp:extent cx="1520190" cy="635"/>
                <wp:effectExtent l="0" t="0" r="3810" b="0"/>
                <wp:wrapTight wrapText="bothSides">
                  <wp:wrapPolygon edited="0">
                    <wp:start x="0" y="0"/>
                    <wp:lineTo x="0" y="20057"/>
                    <wp:lineTo x="21383" y="20057"/>
                    <wp:lineTo x="21383" y="0"/>
                    <wp:lineTo x="0" y="0"/>
                  </wp:wrapPolygon>
                </wp:wrapTight>
                <wp:docPr id="432" name="Text Box 4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AABEE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3A: Hub Detail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F103060" id="Text Box 432" o:spid="_x0000_s1044" type="#_x0000_t202" style="position:absolute;margin-left:40.15pt;margin-top:2.15pt;width:119.7pt;height:.05pt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" stroked="f">
                <v:textbox style="mso-fit-shape-to-text:t" inset="0,0,0,0">
                  <w:txbxContent>
                    <w:p w14:paraId="195AABEE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3A: Hub Detail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4462C58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</w:p>
    <w:p w14:paraId="232014B8" w14:textId="77777777" w:rsidR="00E96B73" w:rsidRDefault="00E96B73" w:rsidP="00E96B73">
      <w:pPr>
        <w:spacing w:after="0"/>
      </w:pPr>
    </w:p>
    <w:p w14:paraId="20C7AE23" w14:textId="77777777" w:rsidR="00E96B73" w:rsidRPr="008868C0" w:rsidRDefault="00E96B73" w:rsidP="00E96B73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Attach motors to mount using M3x5 button head screws. Don’t overtighten these screws.</w:t>
      </w:r>
    </w:p>
    <w:p w14:paraId="27703FA5" w14:textId="77777777" w:rsidR="00E96B73" w:rsidRDefault="00E96B73" w:rsidP="008868C0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>Note left and right motor positions are mirror images.</w:t>
      </w:r>
    </w:p>
    <w:p w14:paraId="184668FF" w14:textId="77777777" w:rsidR="00853A3F" w:rsidRPr="00FF6369" w:rsidRDefault="00FF6369">
      <w:pPr>
        <w:rPr>
          <w:b/>
        </w:rPr>
      </w:pPr>
      <w:r w:rsidRPr="0066279A">
        <w:rPr>
          <w:b/>
          <w:color w:val="FF0000"/>
        </w:rPr>
        <w:t xml:space="preserve">Caution – you must use the </w:t>
      </w:r>
      <w:r w:rsidR="003C6C9F" w:rsidRPr="0066279A">
        <w:rPr>
          <w:b/>
          <w:color w:val="FF0000"/>
        </w:rPr>
        <w:t>M3x</w:t>
      </w:r>
      <w:r w:rsidRPr="0066279A">
        <w:rPr>
          <w:b/>
          <w:color w:val="FF0000"/>
        </w:rPr>
        <w:t>5</w:t>
      </w:r>
      <w:r w:rsidR="003C6C9F" w:rsidRPr="0066279A">
        <w:rPr>
          <w:b/>
          <w:color w:val="FF0000"/>
        </w:rPr>
        <w:t xml:space="preserve"> </w:t>
      </w:r>
      <w:r w:rsidRPr="0066279A">
        <w:rPr>
          <w:b/>
          <w:color w:val="FF0000"/>
        </w:rPr>
        <w:t>hardware specified</w:t>
      </w:r>
      <w:r w:rsidR="001C7C83" w:rsidRPr="0066279A">
        <w:rPr>
          <w:b/>
          <w:color w:val="FF0000"/>
        </w:rPr>
        <w:t xml:space="preserve">, longer screws </w:t>
      </w:r>
      <w:r w:rsidRPr="0066279A">
        <w:rPr>
          <w:b/>
          <w:color w:val="FF0000"/>
        </w:rPr>
        <w:t>will damage the gearbox!</w:t>
      </w:r>
    </w:p>
    <w:p w14:paraId="6036C01F" w14:textId="77777777" w:rsidR="00E96B73" w:rsidRDefault="00EE43BA" w:rsidP="00E96B73">
      <w:pPr>
        <w:spacing w:after="0"/>
      </w:pPr>
      <w:r>
        <w:t xml:space="preserve">Hardware: </w:t>
      </w:r>
      <w:r w:rsidR="008868C0">
        <w:t>2</w:t>
      </w:r>
      <w:r>
        <w:t xml:space="preserve"> off M3</w:t>
      </w:r>
      <w:r w:rsidR="00407F63">
        <w:t xml:space="preserve"> </w:t>
      </w:r>
      <w:r>
        <w:t>x</w:t>
      </w:r>
      <w:r w:rsidR="00407F63">
        <w:t xml:space="preserve"> </w:t>
      </w:r>
      <w:r>
        <w:t>5 socket button screw</w:t>
      </w:r>
      <w:r w:rsidR="00B30CD2">
        <w:t>s</w:t>
      </w:r>
      <w:r w:rsidR="008868C0">
        <w:t xml:space="preserve"> for each motor</w:t>
      </w:r>
    </w:p>
    <w:p w14:paraId="2F755C06" w14:textId="77777777" w:rsidR="00EE43BA" w:rsidRDefault="00A60909" w:rsidP="00E96B73">
      <w:pPr>
        <w:spacing w:after="0"/>
      </w:pPr>
      <w:r>
        <w:t xml:space="preserve"> </w:t>
      </w:r>
      <w:r w:rsidR="00E96B73">
        <w:t xml:space="preserve">                   </w:t>
      </w:r>
      <w:r>
        <w:t xml:space="preserve">2 off M3 </w:t>
      </w:r>
      <w:r w:rsidR="00E96B73">
        <w:t xml:space="preserve">grub screws and M3 nuts for </w:t>
      </w:r>
      <w:proofErr w:type="gramStart"/>
      <w:r w:rsidR="00E96B73">
        <w:t>hubs</w:t>
      </w:r>
      <w:proofErr w:type="gramEnd"/>
    </w:p>
    <w:p w14:paraId="44582833" w14:textId="77777777" w:rsidR="005D370F" w:rsidRDefault="005D370F"/>
    <w:p w14:paraId="050AF416" w14:textId="745CF119" w:rsidR="00E96B73" w:rsidRDefault="00E96B73">
      <w:pPr>
        <w:rPr>
          <w:noProof/>
        </w:rPr>
      </w:pPr>
    </w:p>
    <w:p w14:paraId="1042B561" w14:textId="2C9A2F10" w:rsidR="00865DC8" w:rsidRDefault="00E311F8">
      <w:r>
        <w:rPr>
          <w:noProof/>
        </w:rPr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29142E4" wp14:editId="51E6B9A7">
                <wp:simplePos x="0" y="0"/>
                <wp:positionH relativeFrom="column">
                  <wp:posOffset>3595687</wp:posOffset>
                </wp:positionH>
                <wp:positionV relativeFrom="paragraph">
                  <wp:posOffset>1441768</wp:posOffset>
                </wp:positionV>
                <wp:extent cx="2624137" cy="499110"/>
                <wp:effectExtent l="0" t="0" r="24130" b="15240"/>
                <wp:wrapNone/>
                <wp:docPr id="30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24137" cy="499110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7F709BD" w14:textId="13E479A9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Mount motors so wire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s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 xml:space="preserve">face </w:t>
                            </w:r>
                            <w:r w:rsidRPr="008868C0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towards the rear when mounted on the bottom plat</w:t>
                            </w:r>
                            <w: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e</w:t>
                            </w:r>
                            <w:r w:rsidR="00E311F8"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  <w:t>, see Fig 4.</w:t>
                            </w:r>
                          </w:p>
                          <w:p w14:paraId="7B3D67E8" w14:textId="77777777" w:rsidR="00D242C1" w:rsidRDefault="00D242C1" w:rsidP="008868C0">
                            <w:pPr>
                              <w:rPr>
                                <w:rFonts w:ascii="Calibri" w:hAnsi="Calibri" w:cs="Calibri"/>
                                <w:color w:val="000000"/>
                                <w:sz w:val="20"/>
                                <w:szCs w:val="16"/>
                              </w:rPr>
                            </w:pPr>
                          </w:p>
                          <w:p w14:paraId="7DC81DB9" w14:textId="77777777" w:rsidR="00D242C1" w:rsidRPr="008868C0" w:rsidRDefault="00D242C1" w:rsidP="008868C0">
                            <w:pPr>
                              <w:rPr>
                                <w:sz w:val="28"/>
                              </w:rPr>
                            </w:pPr>
                          </w:p>
                          <w:p w14:paraId="01293886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9142E4" id="_x0000_s1045" type="#_x0000_t202" style="position:absolute;margin-left:283.1pt;margin-top:113.55pt;width:206.6pt;height:39.3pt;z-index:251652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" fillcolor="yellow">
                <v:textbox>
                  <w:txbxContent>
                    <w:p w14:paraId="17F709BD" w14:textId="13E479A9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Mount motors so wire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s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 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 xml:space="preserve">face </w:t>
                      </w:r>
                      <w:r w:rsidRPr="008868C0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towards the rear when mounted on the bottom plat</w:t>
                      </w:r>
                      <w: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e</w:t>
                      </w:r>
                      <w:r w:rsidR="00E311F8"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  <w:t>, see Fig 4.</w:t>
                      </w:r>
                    </w:p>
                    <w:p w14:paraId="7B3D67E8" w14:textId="77777777" w:rsidR="00D242C1" w:rsidRDefault="00D242C1" w:rsidP="008868C0">
                      <w:pPr>
                        <w:rPr>
                          <w:rFonts w:ascii="Calibri" w:hAnsi="Calibri" w:cs="Calibri"/>
                          <w:color w:val="000000"/>
                          <w:sz w:val="20"/>
                          <w:szCs w:val="16"/>
                        </w:rPr>
                      </w:pPr>
                    </w:p>
                    <w:p w14:paraId="7DC81DB9" w14:textId="77777777" w:rsidR="00D242C1" w:rsidRPr="008868C0" w:rsidRDefault="00D242C1" w:rsidP="008868C0">
                      <w:pPr>
                        <w:rPr>
                          <w:sz w:val="28"/>
                        </w:rPr>
                      </w:pPr>
                    </w:p>
                    <w:p w14:paraId="01293886" w14:textId="77777777" w:rsidR="00D242C1" w:rsidRDefault="00D242C1"/>
                  </w:txbxContent>
                </v:textbox>
              </v:shape>
            </w:pict>
          </mc:Fallback>
        </mc:AlternateContent>
      </w:r>
      <w:r w:rsidR="00865DC8">
        <w:rPr>
          <w:noProof/>
        </w:rPr>
        <w:drawing>
          <wp:inline distT="0" distB="0" distL="0" distR="0" wp14:anchorId="2499E34E" wp14:editId="3EB1EFDE">
            <wp:extent cx="5724525" cy="1781175"/>
            <wp:effectExtent l="0" t="0" r="9525" b="9525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781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35055B" w14:textId="77777777" w:rsidR="00853A3F" w:rsidRDefault="001E22BE" w:rsidP="001E22BE">
      <w:pPr>
        <w:pStyle w:val="Caption"/>
      </w:pPr>
      <w:r>
        <w:t xml:space="preserve">Figure </w:t>
      </w:r>
      <w:r w:rsidR="00824AB5">
        <w:t>3</w:t>
      </w:r>
      <w:r w:rsidR="00E96B73">
        <w:t>B</w:t>
      </w:r>
      <w:r>
        <w:t>: Motor Mount</w:t>
      </w:r>
    </w:p>
    <w:p w14:paraId="0F1B59F7" w14:textId="77777777" w:rsidR="00B34AAF" w:rsidRPr="008868C0" w:rsidRDefault="00B34AAF" w:rsidP="00B34AAF">
      <w:pPr>
        <w:autoSpaceDE w:val="0"/>
        <w:autoSpaceDN w:val="0"/>
        <w:adjustRightInd w:val="0"/>
        <w:spacing w:after="0" w:line="288" w:lineRule="auto"/>
        <w:rPr>
          <w:rFonts w:ascii="Calibri" w:hAnsi="Calibri" w:cs="Calibri"/>
          <w:color w:val="000000"/>
        </w:rPr>
      </w:pPr>
      <w:r w:rsidRPr="008868C0">
        <w:rPr>
          <w:rFonts w:ascii="Calibri" w:hAnsi="Calibri" w:cs="Calibri"/>
          <w:color w:val="000000"/>
        </w:rPr>
        <w:t xml:space="preserve">Attach hub. There should be a slight gap to avoid touching motor </w:t>
      </w:r>
      <w:proofErr w:type="gramStart"/>
      <w:r w:rsidRPr="008868C0">
        <w:rPr>
          <w:rFonts w:ascii="Calibri" w:hAnsi="Calibri" w:cs="Calibri"/>
          <w:color w:val="000000"/>
        </w:rPr>
        <w:t>screws</w:t>
      </w:r>
      <w:proofErr w:type="gramEnd"/>
      <w:r w:rsidRPr="008868C0">
        <w:rPr>
          <w:rFonts w:ascii="Calibri" w:hAnsi="Calibri" w:cs="Calibri"/>
          <w:color w:val="000000"/>
        </w:rPr>
        <w:t xml:space="preserve">  </w:t>
      </w:r>
    </w:p>
    <w:p w14:paraId="27570D68" w14:textId="77777777" w:rsidR="00897582" w:rsidRDefault="00897582" w:rsidP="00897582"/>
    <w:p w14:paraId="51AA1CDB" w14:textId="77777777" w:rsidR="00AB2AB4" w:rsidRDefault="008C0230" w:rsidP="008C0230">
      <w:pPr>
        <w:rPr>
          <w:rFonts w:ascii="Calibri" w:hAnsi="Calibri" w:cs="Calibri"/>
          <w:color w:val="FF0000"/>
        </w:rPr>
      </w:pPr>
      <w:r w:rsidRPr="00831CA0">
        <w:rPr>
          <w:rFonts w:ascii="Calibri" w:hAnsi="Calibri" w:cs="Calibri"/>
          <w:color w:val="000000"/>
        </w:rPr>
        <w:t xml:space="preserve">The motor brackets are attached to the bottom </w:t>
      </w:r>
      <w:r w:rsidR="005D370F" w:rsidRPr="00831CA0">
        <w:rPr>
          <w:rFonts w:ascii="Calibri" w:hAnsi="Calibri" w:cs="Calibri"/>
          <w:color w:val="000000"/>
        </w:rPr>
        <w:t>plate with</w:t>
      </w:r>
      <w:r w:rsidRPr="00831CA0">
        <w:rPr>
          <w:rFonts w:ascii="Calibri" w:hAnsi="Calibri" w:cs="Calibri"/>
          <w:color w:val="000000"/>
        </w:rPr>
        <w:t xml:space="preserve"> the motor wir</w:t>
      </w:r>
      <w:r w:rsidR="00831CA0">
        <w:rPr>
          <w:rFonts w:ascii="Calibri" w:hAnsi="Calibri" w:cs="Calibri"/>
          <w:color w:val="000000"/>
        </w:rPr>
        <w:t xml:space="preserve">es facing </w:t>
      </w:r>
      <w:proofErr w:type="gramStart"/>
      <w:r w:rsidR="00831CA0">
        <w:rPr>
          <w:rFonts w:ascii="Calibri" w:hAnsi="Calibri" w:cs="Calibri"/>
          <w:color w:val="000000"/>
        </w:rPr>
        <w:t>to</w:t>
      </w:r>
      <w:proofErr w:type="gramEnd"/>
      <w:r w:rsidR="00831CA0">
        <w:rPr>
          <w:rFonts w:ascii="Calibri" w:hAnsi="Calibri" w:cs="Calibri"/>
          <w:color w:val="000000"/>
        </w:rPr>
        <w:t xml:space="preserve"> rear of the robot.  </w:t>
      </w:r>
      <w:r w:rsidR="00AB2AB4" w:rsidRPr="00831CA0">
        <w:rPr>
          <w:rFonts w:ascii="Calibri" w:hAnsi="Calibri" w:cs="Calibri"/>
          <w:color w:val="FF0000"/>
        </w:rPr>
        <w:t>Important: Orient base plate so letter L is on the left side of robot as shown in the figure</w:t>
      </w:r>
    </w:p>
    <w:p w14:paraId="0621E1BE" w14:textId="77777777" w:rsidR="00831CA0" w:rsidRDefault="00831CA0" w:rsidP="00831CA0">
      <w:pPr>
        <w:spacing w:after="0"/>
      </w:pPr>
      <w:r>
        <w:t>Hardware:</w:t>
      </w:r>
    </w:p>
    <w:p w14:paraId="5CDDE3E1" w14:textId="77777777" w:rsidR="00831CA0" w:rsidRDefault="00831CA0" w:rsidP="00831CA0">
      <w:pPr>
        <w:spacing w:after="0"/>
      </w:pPr>
      <w:r>
        <w:t xml:space="preserve"> 8 off M3</w:t>
      </w:r>
      <w:r w:rsidR="00407F63">
        <w:t xml:space="preserve"> </w:t>
      </w:r>
      <w:r>
        <w:t>x</w:t>
      </w:r>
      <w:r w:rsidR="00407F63">
        <w:t xml:space="preserve"> </w:t>
      </w:r>
      <w:r>
        <w:t>10 pan head machine screws and nuts</w:t>
      </w:r>
    </w:p>
    <w:p w14:paraId="477C0EDF" w14:textId="77777777" w:rsidR="00831CA0" w:rsidRPr="00831CA0" w:rsidRDefault="00831CA0" w:rsidP="008C0230"/>
    <w:p w14:paraId="7D535C92" w14:textId="4BC70424" w:rsidR="00131968" w:rsidRDefault="008C0230">
      <w:r>
        <w:rPr>
          <w:noProof/>
        </w:rPr>
        <w:drawing>
          <wp:inline distT="0" distB="0" distL="0" distR="0" wp14:anchorId="4B4BEAE5" wp14:editId="0EF5B626">
            <wp:extent cx="4796287" cy="3350349"/>
            <wp:effectExtent l="0" t="0" r="4445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924" cy="33591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134BE6" w14:textId="2CF6B11F" w:rsidR="00897582" w:rsidRDefault="00E311F8">
      <w:r>
        <w:rPr>
          <w:noProof/>
        </w:rPr>
        <mc:AlternateContent>
          <mc:Choice Requires="wps">
            <w:drawing>
              <wp:anchor distT="0" distB="0" distL="114300" distR="114300" simplePos="0" relativeHeight="251640832" behindDoc="0" locked="0" layoutInCell="1" allowOverlap="1" wp14:anchorId="3ACD0AA4" wp14:editId="3D90E942">
                <wp:simplePos x="0" y="0"/>
                <wp:positionH relativeFrom="column">
                  <wp:posOffset>51435</wp:posOffset>
                </wp:positionH>
                <wp:positionV relativeFrom="paragraph">
                  <wp:posOffset>5080</wp:posOffset>
                </wp:positionV>
                <wp:extent cx="2466340" cy="635"/>
                <wp:effectExtent l="0" t="0" r="0" b="0"/>
                <wp:wrapNone/>
                <wp:docPr id="456" name="Text Box 4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24C7C9E" w14:textId="77777777" w:rsidR="00D242C1" w:rsidRPr="009D0AA9" w:rsidRDefault="00D242C1" w:rsidP="00831CA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4: Mounting motors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ACD0AA4" id="Text Box 456" o:spid="_x0000_s1046" type="#_x0000_t202" style="position:absolute;margin-left:4.05pt;margin-top:.4pt;width:194.2pt;height:.05pt;z-index:2516408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" stroked="f">
                <v:textbox style="mso-fit-shape-to-text:t" inset="0,0,0,0">
                  <w:txbxContent>
                    <w:p w14:paraId="724C7C9E" w14:textId="77777777" w:rsidR="00D242C1" w:rsidRPr="009D0AA9" w:rsidRDefault="00D242C1" w:rsidP="00831CA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4: Mounting motors</w:t>
                      </w:r>
                    </w:p>
                  </w:txbxContent>
                </v:textbox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02944" behindDoc="0" locked="0" layoutInCell="1" allowOverlap="1" wp14:anchorId="47F77463" wp14:editId="7424BC32">
                <wp:simplePos x="0" y="0"/>
                <wp:positionH relativeFrom="column">
                  <wp:posOffset>1157605</wp:posOffset>
                </wp:positionH>
                <wp:positionV relativeFrom="paragraph">
                  <wp:posOffset>833917</wp:posOffset>
                </wp:positionV>
                <wp:extent cx="1147445" cy="1243330"/>
                <wp:effectExtent l="38100" t="0" r="33655" b="52070"/>
                <wp:wrapNone/>
                <wp:docPr id="338" name="Straight Arrow Connector 3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47445" cy="124333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F47752" id="Straight Arrow Connector 338" o:spid="_x0000_s1026" type="#_x0000_t32" style="position:absolute;margin-left:91.15pt;margin-top:65.65pt;width:90.35pt;height:97.9pt;flip:x;z-index:251602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0112" behindDoc="0" locked="0" layoutInCell="1" allowOverlap="1" wp14:anchorId="5107F624" wp14:editId="2BFA765D">
                <wp:simplePos x="0" y="0"/>
                <wp:positionH relativeFrom="column">
                  <wp:posOffset>1507328</wp:posOffset>
                </wp:positionH>
                <wp:positionV relativeFrom="paragraph">
                  <wp:posOffset>939165</wp:posOffset>
                </wp:positionV>
                <wp:extent cx="1243965" cy="2167890"/>
                <wp:effectExtent l="38100" t="0" r="32385" b="60960"/>
                <wp:wrapNone/>
                <wp:docPr id="343" name="Straight Arrow Connector 3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43965" cy="216789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9EF6AF" id="Straight Arrow Connector 343" o:spid="_x0000_s1026" type="#_x0000_t32" style="position:absolute;margin-left:118.7pt;margin-top:73.95pt;width:97.95pt;height:170.7pt;flip:x;z-index:251610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" strokecolor="yellow" strokeweight="1.25pt">
                <v:stroke endarrow="open"/>
              </v:shape>
            </w:pict>
          </mc:Fallback>
        </mc:AlternateContent>
      </w:r>
      <w:r w:rsidR="008C0230" w:rsidRPr="008C0230">
        <w:rPr>
          <w:noProof/>
        </w:rPr>
        <mc:AlternateContent>
          <mc:Choice Requires="wps">
            <w:drawing>
              <wp:anchor distT="0" distB="0" distL="114300" distR="114300" simplePos="0" relativeHeight="251604992" behindDoc="0" locked="0" layoutInCell="1" allowOverlap="1" wp14:anchorId="317522F0" wp14:editId="1079C32C">
                <wp:simplePos x="0" y="0"/>
                <wp:positionH relativeFrom="column">
                  <wp:posOffset>1105535</wp:posOffset>
                </wp:positionH>
                <wp:positionV relativeFrom="paragraph">
                  <wp:posOffset>1004570</wp:posOffset>
                </wp:positionV>
                <wp:extent cx="1423035" cy="2114550"/>
                <wp:effectExtent l="38100" t="0" r="24765" b="57150"/>
                <wp:wrapNone/>
                <wp:docPr id="341" name="Straight Arrow Connector 3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23035" cy="211455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1834C4" id="Straight Arrow Connector 341" o:spid="_x0000_s1026" type="#_x0000_t32" style="position:absolute;margin-left:87.05pt;margin-top:79.1pt;width:112.05pt;height:166.5pt;flip:x;z-index:251604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03968" behindDoc="0" locked="0" layoutInCell="1" allowOverlap="1" wp14:anchorId="6796C093" wp14:editId="4054CE43">
                <wp:simplePos x="0" y="0"/>
                <wp:positionH relativeFrom="column">
                  <wp:posOffset>1488440</wp:posOffset>
                </wp:positionH>
                <wp:positionV relativeFrom="paragraph">
                  <wp:posOffset>1004570</wp:posOffset>
                </wp:positionV>
                <wp:extent cx="882015" cy="1083945"/>
                <wp:effectExtent l="38100" t="0" r="32385" b="59055"/>
                <wp:wrapNone/>
                <wp:docPr id="340" name="Straight Arrow Connector 3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2015" cy="108394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CBE17B" id="Straight Arrow Connector 340" o:spid="_x0000_s1026" type="#_x0000_t32" style="position:absolute;margin-left:117.2pt;margin-top:79.1pt;width:69.45pt;height:85.35pt;flip:x;z-index:251603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" strokecolor="yellow" strokeweight="1.25pt">
                <v:stroke endarrow="open"/>
              </v:shape>
            </w:pict>
          </mc:Fallback>
        </mc:AlternateContent>
      </w:r>
      <w:r w:rsidR="008C0230">
        <w:rPr>
          <w:noProof/>
        </w:rPr>
        <mc:AlternateContent>
          <mc:Choice Requires="wps">
            <w:drawing>
              <wp:anchor distT="0" distB="0" distL="114300" distR="114300" simplePos="0" relativeHeight="251601920" behindDoc="0" locked="0" layoutInCell="1" allowOverlap="1" wp14:anchorId="09C26578" wp14:editId="46819458">
                <wp:simplePos x="0" y="0"/>
                <wp:positionH relativeFrom="column">
                  <wp:posOffset>2083435</wp:posOffset>
                </wp:positionH>
                <wp:positionV relativeFrom="paragraph">
                  <wp:posOffset>717121</wp:posOffset>
                </wp:positionV>
                <wp:extent cx="1701210" cy="287079"/>
                <wp:effectExtent l="0" t="0" r="13335" b="17780"/>
                <wp:wrapNone/>
                <wp:docPr id="33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1210" cy="287079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072452E" w14:textId="77777777" w:rsidR="00D242C1" w:rsidRDefault="00D242C1" w:rsidP="008C0230">
                            <w:pPr>
                              <w:shd w:val="clear" w:color="auto" w:fill="FFFF00"/>
                            </w:pPr>
                            <w:r>
                              <w:t>M3 X 10 machine screws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C26578" id="_x0000_s1047" type="#_x0000_t202" style="position:absolute;margin-left:164.05pt;margin-top:56.45pt;width:133.95pt;height:22.6pt;z-index:251601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" fillcolor="yellow">
                <v:textbox>
                  <w:txbxContent>
                    <w:p w14:paraId="2072452E" w14:textId="77777777" w:rsidR="00D242C1" w:rsidRDefault="00D242C1" w:rsidP="008C0230">
                      <w:pPr>
                        <w:shd w:val="clear" w:color="auto" w:fill="FFFF00"/>
                      </w:pPr>
                      <w:r>
                        <w:t>M3 X 10 machine screws</w:t>
                      </w:r>
                    </w:p>
                  </w:txbxContent>
                </v:textbox>
              </v:shape>
            </w:pict>
          </mc:Fallback>
        </mc:AlternateContent>
      </w:r>
    </w:p>
    <w:p w14:paraId="39535799" w14:textId="2FD3E919" w:rsidR="00897582" w:rsidRDefault="00A17225">
      <w:pPr>
        <w:rPr>
          <w:ins w:id="0" w:author="Michael" w:date="2018-07-28T08:33:00Z"/>
        </w:rPr>
      </w:pPr>
      <w:r>
        <w:rPr>
          <w:noProof/>
        </w:rPr>
        <w:drawing>
          <wp:anchor distT="0" distB="0" distL="114300" distR="114300" simplePos="0" relativeHeight="251600896" behindDoc="1" locked="0" layoutInCell="1" allowOverlap="1" wp14:anchorId="0653B848" wp14:editId="220C2203">
            <wp:simplePos x="0" y="0"/>
            <wp:positionH relativeFrom="column">
              <wp:posOffset>164437</wp:posOffset>
            </wp:positionH>
            <wp:positionV relativeFrom="paragraph">
              <wp:posOffset>266700</wp:posOffset>
            </wp:positionV>
            <wp:extent cx="5097780" cy="3181350"/>
            <wp:effectExtent l="0" t="0" r="7620" b="0"/>
            <wp:wrapTight wrapText="bothSides">
              <wp:wrapPolygon edited="0">
                <wp:start x="0" y="0"/>
                <wp:lineTo x="0" y="21471"/>
                <wp:lineTo x="21552" y="21471"/>
                <wp:lineTo x="21552" y="0"/>
                <wp:lineTo x="0" y="0"/>
              </wp:wrapPolygon>
            </wp:wrapTight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778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C0230">
        <w:t xml:space="preserve"> Important: </w:t>
      </w:r>
      <w:r w:rsidR="00E311F8">
        <w:t>E</w:t>
      </w:r>
      <w:r w:rsidR="008C0230">
        <w:t>nsure motors are mounted so both motor wires extend to rear of robot</w:t>
      </w:r>
    </w:p>
    <w:p w14:paraId="4D546665" w14:textId="0E5E62A8" w:rsidR="00831CA0" w:rsidRDefault="00A17225"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8304" behindDoc="0" locked="0" layoutInCell="1" allowOverlap="1" wp14:anchorId="14151DD5" wp14:editId="3CC829D7">
                <wp:simplePos x="0" y="0"/>
                <wp:positionH relativeFrom="column">
                  <wp:posOffset>-1757964</wp:posOffset>
                </wp:positionH>
                <wp:positionV relativeFrom="paragraph">
                  <wp:posOffset>274015</wp:posOffset>
                </wp:positionV>
                <wp:extent cx="643553" cy="1103410"/>
                <wp:effectExtent l="0" t="0" r="61595" b="59055"/>
                <wp:wrapNone/>
                <wp:docPr id="348" name="Straight Arrow Connector 3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3553" cy="1103410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506A77" id="Straight Arrow Connector 348" o:spid="_x0000_s1026" type="#_x0000_t32" style="position:absolute;margin-left:-138.4pt;margin-top:21.6pt;width:50.65pt;height:86.9pt;z-index:251618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5232" behindDoc="0" locked="0" layoutInCell="1" allowOverlap="1" wp14:anchorId="18974570" wp14:editId="77AC0A70">
                <wp:simplePos x="0" y="0"/>
                <wp:positionH relativeFrom="column">
                  <wp:posOffset>-2037675</wp:posOffset>
                </wp:positionH>
                <wp:positionV relativeFrom="paragraph">
                  <wp:posOffset>279315</wp:posOffset>
                </wp:positionV>
                <wp:extent cx="649605" cy="1136015"/>
                <wp:effectExtent l="0" t="0" r="55245" b="64135"/>
                <wp:wrapNone/>
                <wp:docPr id="347" name="Straight Arrow Connector 3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9605" cy="1136015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C5FBD" id="Straight Arrow Connector 347" o:spid="_x0000_s1026" type="#_x0000_t32" style="position:absolute;margin-left:-160.45pt;margin-top:22pt;width:51.15pt;height:89.45pt;z-index:251615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4208" behindDoc="0" locked="0" layoutInCell="1" allowOverlap="1" wp14:anchorId="7D421FDB" wp14:editId="2F9B6630">
                <wp:simplePos x="0" y="0"/>
                <wp:positionH relativeFrom="column">
                  <wp:posOffset>-2161525</wp:posOffset>
                </wp:positionH>
                <wp:positionV relativeFrom="paragraph">
                  <wp:posOffset>294448</wp:posOffset>
                </wp:positionV>
                <wp:extent cx="1047218" cy="2109357"/>
                <wp:effectExtent l="0" t="0" r="57785" b="62865"/>
                <wp:wrapNone/>
                <wp:docPr id="346" name="Straight Arrow Connector 3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47218" cy="2109357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3A3D2" id="Straight Arrow Connector 346" o:spid="_x0000_s1026" type="#_x0000_t32" style="position:absolute;margin-left:-170.2pt;margin-top:23.2pt;width:82.45pt;height:166.1pt;z-index:251614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" strokecolor="yellow" strokeweight="1.25pt">
                <v:stroke endarrow="open"/>
              </v:shape>
            </w:pict>
          </mc:Fallback>
        </mc:AlternateContent>
      </w:r>
      <w:r w:rsidRPr="008C0230">
        <w:rPr>
          <w:noProof/>
        </w:rPr>
        <mc:AlternateContent>
          <mc:Choice Requires="wps">
            <w:drawing>
              <wp:anchor distT="0" distB="0" distL="114300" distR="114300" simplePos="0" relativeHeight="251613184" behindDoc="0" locked="0" layoutInCell="1" allowOverlap="1" wp14:anchorId="50D568AA" wp14:editId="37396318">
                <wp:simplePos x="0" y="0"/>
                <wp:positionH relativeFrom="column">
                  <wp:posOffset>-2355644</wp:posOffset>
                </wp:positionH>
                <wp:positionV relativeFrom="paragraph">
                  <wp:posOffset>274016</wp:posOffset>
                </wp:positionV>
                <wp:extent cx="899075" cy="2130194"/>
                <wp:effectExtent l="0" t="0" r="53975" b="60960"/>
                <wp:wrapNone/>
                <wp:docPr id="344" name="Straight Arrow Connector 3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9075" cy="2130194"/>
                        </a:xfrm>
                        <a:prstGeom prst="straightConnector1">
                          <a:avLst/>
                        </a:prstGeom>
                        <a:ln w="15875">
                          <a:solidFill>
                            <a:srgbClr val="FFFF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A77E96" id="Straight Arrow Connector 344" o:spid="_x0000_s1026" type="#_x0000_t32" style="position:absolute;margin-left:-185.5pt;margin-top:21.6pt;width:70.8pt;height:167.75pt;z-index:251613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" strokecolor="yellow" strokeweight="1.25pt">
                <v:stroke endarrow="open"/>
              </v:shape>
            </w:pict>
          </mc:Fallback>
        </mc:AlternateContent>
      </w:r>
    </w:p>
    <w:p w14:paraId="39E90B0E" w14:textId="77777777" w:rsidR="00D7023E" w:rsidRDefault="00D947BD">
      <w:r>
        <w:lastRenderedPageBreak/>
        <w:t xml:space="preserve">Attach the Standoffs, rear </w:t>
      </w:r>
      <w:proofErr w:type="gramStart"/>
      <w:r>
        <w:t>bracket</w:t>
      </w:r>
      <w:proofErr w:type="gramEnd"/>
      <w:r>
        <w:t xml:space="preserve"> and caster. </w:t>
      </w:r>
    </w:p>
    <w:p w14:paraId="3C59F42C" w14:textId="77777777" w:rsidR="003072C3" w:rsidRDefault="003072C3" w:rsidP="003072C3">
      <w:pPr>
        <w:spacing w:after="0"/>
      </w:pPr>
      <w:r>
        <w:t>Hardware:</w:t>
      </w:r>
    </w:p>
    <w:p w14:paraId="61F91EE3" w14:textId="77777777" w:rsidR="003072C3" w:rsidRDefault="003072C3" w:rsidP="003072C3">
      <w:pPr>
        <w:spacing w:after="0"/>
      </w:pPr>
      <w:r>
        <w:t xml:space="preserve"> 4 off M3</w:t>
      </w:r>
      <w:r w:rsidR="00407F63">
        <w:t xml:space="preserve"> </w:t>
      </w:r>
      <w:r>
        <w:t>x</w:t>
      </w:r>
      <w:r w:rsidR="00407F63">
        <w:t xml:space="preserve"> </w:t>
      </w:r>
      <w:r>
        <w:t>12 pan head machine screws and nuts</w:t>
      </w:r>
    </w:p>
    <w:p w14:paraId="2D22E1AD" w14:textId="77777777" w:rsidR="003072C3" w:rsidRDefault="000011E5" w:rsidP="003072C3">
      <w:pPr>
        <w:spacing w:after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597824" behindDoc="0" locked="0" layoutInCell="1" allowOverlap="1" wp14:anchorId="0C7E22EC" wp14:editId="1E2EC184">
                <wp:simplePos x="0" y="0"/>
                <wp:positionH relativeFrom="column">
                  <wp:posOffset>-457200</wp:posOffset>
                </wp:positionH>
                <wp:positionV relativeFrom="paragraph">
                  <wp:posOffset>177490</wp:posOffset>
                </wp:positionV>
                <wp:extent cx="6453505" cy="4147995"/>
                <wp:effectExtent l="0" t="0" r="23495" b="2413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53504" cy="4147995"/>
                          <a:chOff x="0" y="55840"/>
                          <a:chExt cx="6623833" cy="4356671"/>
                        </a:xfrm>
                      </wpg:grpSpPr>
                      <pic:pic xmlns:pic="http://schemas.openxmlformats.org/drawingml/2006/picture">
                        <pic:nvPicPr>
                          <pic:cNvPr id="350" name="Picture 350"/>
                          <pic:cNvPicPr>
                            <a:picLocks noChangeAspect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5840"/>
                            <a:ext cx="5730949" cy="36469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g:grpSp>
                        <wpg:cNvPr id="416" name="Group 416"/>
                        <wpg:cNvGrpSpPr/>
                        <wpg:grpSpPr>
                          <a:xfrm>
                            <a:off x="3519377" y="2679405"/>
                            <a:ext cx="2126512" cy="1626722"/>
                            <a:chOff x="0" y="0"/>
                            <a:chExt cx="2126512" cy="1626722"/>
                          </a:xfrm>
                        </wpg:grpSpPr>
                        <wps:wsp>
                          <wps:cNvPr id="371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1339702"/>
                              <a:ext cx="2126512" cy="28702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CBE98D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>M3 X 12 machine screws and nuts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g:grpSp>
                          <wpg:cNvPr id="415" name="Group 415"/>
                          <wpg:cNvGrpSpPr/>
                          <wpg:grpSpPr>
                            <a:xfrm>
                              <a:off x="127590" y="0"/>
                              <a:ext cx="1498674" cy="1339643"/>
                              <a:chOff x="0" y="0"/>
                              <a:chExt cx="1498674" cy="1339643"/>
                            </a:xfrm>
                          </wpg:grpSpPr>
                          <wps:wsp>
                            <wps:cNvPr id="377" name="Straight Arrow Connector 377"/>
                            <wps:cNvCnPr/>
                            <wps:spPr>
                              <a:xfrm flipH="1" flipV="1">
                                <a:off x="0" y="404037"/>
                                <a:ext cx="339090" cy="9334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3" name="Straight Arrow Connector 383"/>
                            <wps:cNvCnPr/>
                            <wps:spPr>
                              <a:xfrm flipH="1" flipV="1">
                                <a:off x="340242" y="595423"/>
                                <a:ext cx="222885" cy="74422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384" name="Straight Arrow Connector 384"/>
                            <wps:cNvCnPr/>
                            <wps:spPr>
                              <a:xfrm flipH="1" flipV="1">
                                <a:off x="1010093" y="244549"/>
                                <a:ext cx="297180" cy="109347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  <wps:wsp>
                            <wps:cNvPr id="403" name="Straight Arrow Connector 403"/>
                            <wps:cNvCnPr/>
                            <wps:spPr>
                              <a:xfrm flipH="1" flipV="1">
                                <a:off x="1158949" y="0"/>
                                <a:ext cx="339725" cy="133921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5875" cap="flat" cmpd="sng" algn="ctr">
                                <a:solidFill>
                                  <a:srgbClr val="FFC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wpg:grpSp>
                      </wpg:grpSp>
                      <wpg:grpSp>
                        <wpg:cNvPr id="418" name="Group 418"/>
                        <wpg:cNvGrpSpPr/>
                        <wpg:grpSpPr>
                          <a:xfrm>
                            <a:off x="5061098" y="202019"/>
                            <a:ext cx="1562735" cy="1424703"/>
                            <a:chOff x="0" y="0"/>
                            <a:chExt cx="1562735" cy="1424703"/>
                          </a:xfrm>
                        </wpg:grpSpPr>
                        <wps:wsp>
                          <wps:cNvPr id="404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1562735" cy="892810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783F0176" w14:textId="1AB81E02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>M4 X 30 Standoff attached from bottom using M4 X 8 machine screw</w:t>
                                </w:r>
                                <w:r w:rsidR="00E311F8">
                                  <w:t>s.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07" name="Straight Arrow Connector 407"/>
                          <wps:cNvCnPr/>
                          <wps:spPr>
                            <a:xfrm flipH="1">
                              <a:off x="170121" y="893135"/>
                              <a:ext cx="850604" cy="531568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  <wpg:grpSp>
                        <wpg:cNvPr id="417" name="Group 417"/>
                        <wpg:cNvGrpSpPr/>
                        <wpg:grpSpPr>
                          <a:xfrm>
                            <a:off x="404037" y="3147237"/>
                            <a:ext cx="1658620" cy="1265274"/>
                            <a:chOff x="0" y="0"/>
                            <a:chExt cx="1658620" cy="1265274"/>
                          </a:xfrm>
                        </wpg:grpSpPr>
                        <wps:wsp>
                          <wps:cNvPr id="408" name="Text Box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606056"/>
                              <a:ext cx="1658620" cy="659218"/>
                            </a:xfrm>
                            <a:prstGeom prst="rect">
                              <a:avLst/>
                            </a:prstGeom>
                            <a:solidFill>
                              <a:srgbClr val="FFFF00"/>
                            </a:solidFill>
                            <a:ln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2E3EAD7A" w14:textId="77777777" w:rsidR="00D242C1" w:rsidRDefault="00D242C1" w:rsidP="00AB2AB4">
                                <w:pPr>
                                  <w:shd w:val="clear" w:color="auto" w:fill="FFFF00"/>
                                </w:pPr>
                                <w:r>
                                  <w:t xml:space="preserve">Offset Standoff attached using M4 X 8 machine screw from </w:t>
                                </w:r>
                                <w:proofErr w:type="gramStart"/>
                                <w:r>
                                  <w:t>bottom</w:t>
                                </w:r>
                                <w:proofErr w:type="gramEnd"/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  <wps:wsp>
                          <wps:cNvPr id="410" name="Straight Arrow Connector 410"/>
                          <wps:cNvCnPr/>
                          <wps:spPr>
                            <a:xfrm flipV="1">
                              <a:off x="659219" y="0"/>
                              <a:ext cx="797589" cy="595424"/>
                            </a:xfrm>
                            <a:prstGeom prst="straightConnector1">
                              <a:avLst/>
                            </a:prstGeom>
                            <a:noFill/>
                            <a:ln w="15875" cap="flat" cmpd="sng" algn="ctr">
                              <a:solidFill>
                                <a:srgbClr val="FFC000"/>
                              </a:solidFill>
                              <a:prstDash val="solid"/>
                              <a:tailEnd type="arrow"/>
                            </a:ln>
                            <a:effectLst/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C7E22EC" id="Group 419" o:spid="_x0000_s1048" style="position:absolute;margin-left:-36pt;margin-top:14pt;width:508.15pt;height:326.6pt;z-index:251597824;mso-width-relative:margin;mso-height-relative:margin" coordorigin=",558" coordsize="66238,4356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">
                <v:shape id="Picture 350" o:spid="_x0000_s1049" type="#_x0000_t75" style="position:absolute;top:558;width:57309;height:364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">
                  <v:imagedata r:id="rId52" o:title=""/>
                </v:shape>
                <v:group id="Group 416" o:spid="_x0000_s1050" style="position:absolute;left:35193;top:26794;width:21265;height:16267" coordsize="21265,162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">
                  <v:shape id="_x0000_s1051" type="#_x0000_t202" style="position:absolute;top:13397;width:21265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" fillcolor="yellow">
                    <v:textbox>
                      <w:txbxContent>
                        <w:p w14:paraId="2CBE98D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>M3 X 12 machine screws and nuts</w:t>
                          </w:r>
                        </w:p>
                      </w:txbxContent>
                    </v:textbox>
                  </v:shape>
                  <v:group id="Group 415" o:spid="_x0000_s1052" style="position:absolute;left:1275;width:14987;height:13396" coordsize="14986,133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AydxgAAANw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eLOD3TDgCcn0HAAD//wMAUEsBAi0AFAAGAAgAAAAhANvh9svuAAAAhQEAABMAAAAAAAAA&#10;AAAAAAAAAAAAAFtDb250ZW50X1R5cGVzXS54bWxQSwECLQAUAAYACAAAACEAWvQsW78AAAAVAQAA&#10;CwAAAAAAAAAAAAAAAAAfAQAAX3JlbHMvLnJlbHNQSwECLQAUAAYACAAAACEAswQMncYAAADcAAAA&#10;DwAAAAAAAAAAAAAAAAAHAgAAZHJzL2Rvd25yZXYueG1sUEsFBgAAAAADAAMAtwAAAPoCAAAAAA==&#10;">
                    <v:shape id="Straight Arrow Connector 377" o:spid="_x0000_s1053" type="#_x0000_t32" style="position:absolute;top:4040;width:3390;height:9334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3" o:spid="_x0000_s1054" type="#_x0000_t32" style="position:absolute;left:3402;top:5954;width:2229;height:744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384" o:spid="_x0000_s1055" type="#_x0000_t32" style="position:absolute;left:10100;top:2445;width:2972;height:10935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" strokecolor="#ffc000" strokeweight="1.25pt">
                      <v:stroke endarrow="open"/>
                    </v:shape>
                    <v:shape id="Straight Arrow Connector 403" o:spid="_x0000_s1056" type="#_x0000_t32" style="position:absolute;left:11589;width:3397;height:13392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" strokecolor="#ffc000" strokeweight="1.25pt">
                      <v:stroke endarrow="open"/>
                    </v:shape>
                  </v:group>
                </v:group>
                <v:group id="Group 418" o:spid="_x0000_s1057" style="position:absolute;left:50610;top:2020;width:15628;height:14247" coordsize="15627,142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">
                  <v:shape id="_x0000_s1058" type="#_x0000_t202" style="position:absolute;width:15627;height:89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" fillcolor="yellow">
                    <v:textbox>
                      <w:txbxContent>
                        <w:p w14:paraId="783F0176" w14:textId="1AB81E02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>M4 X 30 Standoff attached from bottom using M4 X 8 machine screw</w:t>
                          </w:r>
                          <w:r w:rsidR="00E311F8">
                            <w:t>s.</w:t>
                          </w:r>
                        </w:p>
                      </w:txbxContent>
                    </v:textbox>
                  </v:shape>
                  <v:shape id="Straight Arrow Connector 407" o:spid="_x0000_s1059" type="#_x0000_t32" style="position:absolute;left:1701;top:8931;width:8506;height:531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" strokecolor="#ffc000" strokeweight="1.25pt">
                    <v:stroke endarrow="open"/>
                  </v:shape>
                </v:group>
                <v:group id="Group 417" o:spid="_x0000_s1060" style="position:absolute;left:4040;top:31472;width:16586;height:12653" coordsize="16586,126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">
                  <v:shape id="_x0000_s1061" type="#_x0000_t202" style="position:absolute;top:6060;width:16586;height:65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" fillcolor="yellow">
                    <v:textbox>
                      <w:txbxContent>
                        <w:p w14:paraId="2E3EAD7A" w14:textId="77777777" w:rsidR="00D242C1" w:rsidRDefault="00D242C1" w:rsidP="00AB2AB4">
                          <w:pPr>
                            <w:shd w:val="clear" w:color="auto" w:fill="FFFF00"/>
                          </w:pPr>
                          <w:r>
                            <w:t xml:space="preserve">Offset Standoff attached using M4 X 8 machine screw from </w:t>
                          </w:r>
                          <w:proofErr w:type="gramStart"/>
                          <w:r>
                            <w:t>bottom</w:t>
                          </w:r>
                          <w:proofErr w:type="gramEnd"/>
                        </w:p>
                      </w:txbxContent>
                    </v:textbox>
                  </v:shape>
                  <v:shape id="Straight Arrow Connector 410" o:spid="_x0000_s1062" type="#_x0000_t32" style="position:absolute;left:6592;width:7976;height:595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" strokecolor="#ffc000" strokeweight="1.25pt">
                    <v:stroke endarrow="open"/>
                  </v:shape>
                </v:group>
              </v:group>
            </w:pict>
          </mc:Fallback>
        </mc:AlternateContent>
      </w:r>
      <w:r w:rsidR="003072C3">
        <w:t xml:space="preserve"> 2 off M4 x 8 pan head machine </w:t>
      </w:r>
      <w:proofErr w:type="gramStart"/>
      <w:r w:rsidR="003072C3">
        <w:t>screws</w:t>
      </w:r>
      <w:proofErr w:type="gramEnd"/>
    </w:p>
    <w:p w14:paraId="2E388350" w14:textId="77777777" w:rsidR="003072C3" w:rsidRDefault="003072C3"/>
    <w:p w14:paraId="49126941" w14:textId="77777777" w:rsidR="00AB2AB4" w:rsidRDefault="00AB2AB4"/>
    <w:p w14:paraId="625CD09B" w14:textId="77777777" w:rsidR="00AB2AB4" w:rsidRDefault="00AB2AB4"/>
    <w:p w14:paraId="1DBBBD07" w14:textId="77777777" w:rsidR="00AB2AB4" w:rsidRDefault="00AB2AB4"/>
    <w:p w14:paraId="464F6C8A" w14:textId="77777777" w:rsidR="00AB2AB4" w:rsidRDefault="00AB2AB4"/>
    <w:p w14:paraId="7003D068" w14:textId="77777777" w:rsidR="00D7023E" w:rsidRDefault="00D7023E"/>
    <w:p w14:paraId="5D5F23A9" w14:textId="77777777" w:rsidR="00D7023E" w:rsidRDefault="00D7023E"/>
    <w:p w14:paraId="25E7EA3B" w14:textId="77777777" w:rsidR="00D7023E" w:rsidRDefault="00D7023E"/>
    <w:p w14:paraId="4D11991F" w14:textId="77777777" w:rsidR="005562A9" w:rsidRDefault="005562A9"/>
    <w:p w14:paraId="372C233D" w14:textId="77777777" w:rsidR="005562A9" w:rsidRDefault="005562A9"/>
    <w:p w14:paraId="3350A0FF" w14:textId="77777777" w:rsidR="005562A9" w:rsidRDefault="005562A9"/>
    <w:p w14:paraId="373D1534" w14:textId="77777777" w:rsidR="005562A9" w:rsidRDefault="005562A9"/>
    <w:p w14:paraId="3D633911" w14:textId="77777777" w:rsidR="005562A9" w:rsidRDefault="005562A9"/>
    <w:p w14:paraId="22911E77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69B564F9" wp14:editId="4F20EA45">
                <wp:simplePos x="0" y="0"/>
                <wp:positionH relativeFrom="column">
                  <wp:posOffset>1613535</wp:posOffset>
                </wp:positionH>
                <wp:positionV relativeFrom="paragraph">
                  <wp:posOffset>45720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299" name="Text Box 2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D17FD29" w14:textId="77777777" w:rsidR="00D242C1" w:rsidRPr="009D0AA9" w:rsidRDefault="00D242C1" w:rsidP="00351FB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5A: Component Location on bottom frame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9B564F9" id="Text Box 299" o:spid="_x0000_s1063" type="#_x0000_t202" style="position:absolute;margin-left:127.05pt;margin-top:3.6pt;width:194.2pt;height:.05pt;z-index:251617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" stroked="f">
                <v:textbox style="mso-fit-shape-to-text:t" inset="0,0,0,0">
                  <w:txbxContent>
                    <w:p w14:paraId="3D17FD29" w14:textId="77777777" w:rsidR="00D242C1" w:rsidRPr="009D0AA9" w:rsidRDefault="00D242C1" w:rsidP="00351FBA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5A: Component Location on bottom frame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44A742D" w14:textId="77777777" w:rsidR="005562A9" w:rsidRDefault="000011E5"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542D5FA" wp14:editId="418A150F">
                <wp:simplePos x="0" y="0"/>
                <wp:positionH relativeFrom="column">
                  <wp:posOffset>775970</wp:posOffset>
                </wp:positionH>
                <wp:positionV relativeFrom="paragraph">
                  <wp:posOffset>3188970</wp:posOffset>
                </wp:positionV>
                <wp:extent cx="3448685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477" y="20057"/>
                    <wp:lineTo x="21477" y="0"/>
                    <wp:lineTo x="0" y="0"/>
                  </wp:wrapPolygon>
                </wp:wrapTight>
                <wp:docPr id="420" name="Text Box 4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8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36A8895" w14:textId="77777777" w:rsidR="00D242C1" w:rsidRPr="00030997" w:rsidRDefault="00D242C1" w:rsidP="00D947BD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5B:  Bottom frame detail - Note the location of the caster </w:t>
                            </w:r>
                            <w:proofErr w:type="gramStart"/>
                            <w:r>
                              <w:t>spacer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542D5FA" id="Text Box 420" o:spid="_x0000_s1064" type="#_x0000_t202" style="position:absolute;margin-left:61.1pt;margin-top:251.1pt;width:271.55pt;height:.0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" stroked="f">
                <v:textbox style="mso-fit-shape-to-text:t" inset="0,0,0,0">
                  <w:txbxContent>
                    <w:p w14:paraId="336A8895" w14:textId="77777777" w:rsidR="00D242C1" w:rsidRPr="00030997" w:rsidRDefault="00D242C1" w:rsidP="00D947BD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5B:  Bottom frame detail - Note the location of the caster </w:t>
                      </w:r>
                      <w:proofErr w:type="gramStart"/>
                      <w:r>
                        <w:t>spacer</w:t>
                      </w:r>
                      <w:proofErr w:type="gram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2757BDFD" w14:textId="77777777" w:rsidR="005562A9" w:rsidRDefault="000011E5">
      <w:r>
        <w:rPr>
          <w:noProof/>
        </w:rPr>
        <w:drawing>
          <wp:anchor distT="0" distB="0" distL="114300" distR="114300" simplePos="0" relativeHeight="251660288" behindDoc="1" locked="0" layoutInCell="1" allowOverlap="1" wp14:anchorId="4B65CB58" wp14:editId="4EAF98E9">
            <wp:simplePos x="0" y="0"/>
            <wp:positionH relativeFrom="column">
              <wp:posOffset>531495</wp:posOffset>
            </wp:positionH>
            <wp:positionV relativeFrom="paragraph">
              <wp:posOffset>141605</wp:posOffset>
            </wp:positionV>
            <wp:extent cx="3402330" cy="2550160"/>
            <wp:effectExtent l="0" t="0" r="7620" b="2540"/>
            <wp:wrapTight wrapText="bothSides">
              <wp:wrapPolygon edited="0">
                <wp:start x="0" y="0"/>
                <wp:lineTo x="0" y="21460"/>
                <wp:lineTo x="21527" y="21460"/>
                <wp:lineTo x="21527" y="0"/>
                <wp:lineTo x="0" y="0"/>
              </wp:wrapPolygon>
            </wp:wrapTight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330" cy="255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204C01" w14:textId="77777777" w:rsidR="005562A9" w:rsidRDefault="005562A9"/>
    <w:p w14:paraId="2E10ABF0" w14:textId="77777777" w:rsidR="005562A9" w:rsidRDefault="005562A9"/>
    <w:p w14:paraId="50A0ED7A" w14:textId="77777777" w:rsidR="005562A9" w:rsidRDefault="005562A9"/>
    <w:p w14:paraId="48C3529D" w14:textId="77777777" w:rsidR="005562A9" w:rsidRDefault="005562A9"/>
    <w:p w14:paraId="08451D17" w14:textId="77777777" w:rsidR="005562A9" w:rsidRDefault="005562A9"/>
    <w:p w14:paraId="5E79BCD7" w14:textId="77777777" w:rsidR="005562A9" w:rsidRDefault="005562A9"/>
    <w:p w14:paraId="7F4E7ADD" w14:textId="77777777" w:rsidR="005562A9" w:rsidRDefault="005562A9"/>
    <w:p w14:paraId="00CC6CAC" w14:textId="77777777" w:rsidR="005562A9" w:rsidRDefault="005562A9"/>
    <w:p w14:paraId="3D71A3AE" w14:textId="52D7A307" w:rsidR="00017381" w:rsidRDefault="00E311F8">
      <w:r>
        <w:lastRenderedPageBreak/>
        <w:t xml:space="preserve">Only do the steps on this page if </w:t>
      </w:r>
      <w:r w:rsidR="00E96B73">
        <w:t xml:space="preserve">building the robot </w:t>
      </w:r>
      <w:r w:rsidR="003C3243">
        <w:t xml:space="preserve">with </w:t>
      </w:r>
      <w:r w:rsidR="00E96B73">
        <w:t>bump switches or IR Sensors</w:t>
      </w:r>
      <w:r w:rsidR="003C3243">
        <w:t>.</w:t>
      </w:r>
    </w:p>
    <w:p w14:paraId="5353128F" w14:textId="77777777" w:rsidR="00031FB1" w:rsidRDefault="00031FB1">
      <w:pPr>
        <w:rPr>
          <w:noProof/>
        </w:rPr>
      </w:pPr>
    </w:p>
    <w:p w14:paraId="4BA10F98" w14:textId="7B1B6626" w:rsidR="000011E5" w:rsidRDefault="00031FB1">
      <w:r>
        <w:rPr>
          <w:noProof/>
        </w:rPr>
        <w:drawing>
          <wp:anchor distT="0" distB="0" distL="114300" distR="114300" simplePos="0" relativeHeight="251642880" behindDoc="1" locked="0" layoutInCell="1" allowOverlap="1" wp14:anchorId="22A84C5C" wp14:editId="7DE0EB3B">
            <wp:simplePos x="0" y="0"/>
            <wp:positionH relativeFrom="column">
              <wp:posOffset>3175</wp:posOffset>
            </wp:positionH>
            <wp:positionV relativeFrom="paragraph">
              <wp:posOffset>1393190</wp:posOffset>
            </wp:positionV>
            <wp:extent cx="4518660" cy="2472055"/>
            <wp:effectExtent l="0" t="0" r="0" b="4445"/>
            <wp:wrapTight wrapText="bothSides">
              <wp:wrapPolygon edited="0">
                <wp:start x="0" y="0"/>
                <wp:lineTo x="0" y="21472"/>
                <wp:lineTo x="21491" y="21472"/>
                <wp:lineTo x="21491" y="0"/>
                <wp:lineTo x="0" y="0"/>
              </wp:wrapPolygon>
            </wp:wrapTight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1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7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9024" behindDoc="0" locked="0" layoutInCell="1" allowOverlap="1" wp14:anchorId="0B315582" wp14:editId="1FEE8A01">
            <wp:simplePos x="0" y="0"/>
            <wp:positionH relativeFrom="column">
              <wp:posOffset>-74488</wp:posOffset>
            </wp:positionH>
            <wp:positionV relativeFrom="paragraph">
              <wp:posOffset>1391285</wp:posOffset>
            </wp:positionV>
            <wp:extent cx="4518660" cy="2498667"/>
            <wp:effectExtent l="0" t="0" r="0" b="0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8660" cy="249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6976" behindDoc="1" locked="0" layoutInCell="1" allowOverlap="1" wp14:anchorId="0218C9C4" wp14:editId="1E53731A">
            <wp:simplePos x="0" y="0"/>
            <wp:positionH relativeFrom="column">
              <wp:posOffset>4308475</wp:posOffset>
            </wp:positionH>
            <wp:positionV relativeFrom="paragraph">
              <wp:posOffset>1134745</wp:posOffset>
            </wp:positionV>
            <wp:extent cx="1769110" cy="3500120"/>
            <wp:effectExtent l="0" t="0" r="2540" b="5080"/>
            <wp:wrapTight wrapText="bothSides">
              <wp:wrapPolygon edited="0">
                <wp:start x="0" y="0"/>
                <wp:lineTo x="0" y="21514"/>
                <wp:lineTo x="21398" y="21514"/>
                <wp:lineTo x="21398" y="0"/>
                <wp:lineTo x="0" y="0"/>
              </wp:wrapPolygon>
            </wp:wrapTight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 44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9110" cy="3500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C3243">
        <w:t xml:space="preserve">Attach two bumpers to the lower plate using a 20mm M3 </w:t>
      </w:r>
      <w:r>
        <w:t xml:space="preserve">hex machine </w:t>
      </w:r>
      <w:r w:rsidR="003C3243">
        <w:t>screw</w:t>
      </w:r>
      <w:r>
        <w:t xml:space="preserve"> </w:t>
      </w:r>
      <w:proofErr w:type="gramStart"/>
      <w:r>
        <w:t xml:space="preserve">and </w:t>
      </w:r>
      <w:r w:rsidRPr="00031FB1">
        <w:t xml:space="preserve"> </w:t>
      </w:r>
      <w:proofErr w:type="spellStart"/>
      <w:r w:rsidRPr="00031FB1">
        <w:t>nyloc</w:t>
      </w:r>
      <w:proofErr w:type="spellEnd"/>
      <w:proofErr w:type="gramEnd"/>
      <w:r w:rsidRPr="00031FB1">
        <w:t xml:space="preserve"> nut</w:t>
      </w:r>
      <w:r w:rsidR="003C3243">
        <w:t xml:space="preserve">. The </w:t>
      </w:r>
      <w:proofErr w:type="spellStart"/>
      <w:r>
        <w:t>ny</w:t>
      </w:r>
      <w:r w:rsidR="003C3243">
        <w:t>loc</w:t>
      </w:r>
      <w:proofErr w:type="spellEnd"/>
      <w:r w:rsidR="003C3243">
        <w:t xml:space="preserve"> nut is metal with a nylon insert that resists turning; you will need to hold this nut with pliers when tightening the screw with a hex key</w:t>
      </w:r>
      <w:r>
        <w:t xml:space="preserve"> until there is just enough play to allow free movement </w:t>
      </w:r>
      <w:proofErr w:type="gramStart"/>
      <w:r>
        <w:t>of  the</w:t>
      </w:r>
      <w:proofErr w:type="gramEnd"/>
      <w:r>
        <w:t xml:space="preserve"> bumpers </w:t>
      </w:r>
      <w:r w:rsidR="00E311F8">
        <w:t>without lifting off the bottom plate.</w:t>
      </w:r>
      <w:r w:rsidR="003C3243">
        <w:t xml:space="preserve"> The plastic dome nut is then screwed onto the bottom to act as a skid to prevent the robot tipping forward and damaging the IR sensors</w:t>
      </w:r>
      <w:r w:rsidR="00E311F8">
        <w:t xml:space="preserve">. </w:t>
      </w:r>
    </w:p>
    <w:p w14:paraId="7CE02729" w14:textId="0E905197" w:rsidR="000011E5" w:rsidRDefault="002052C6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E920CF1" wp14:editId="5E73A304">
                <wp:simplePos x="0" y="0"/>
                <wp:positionH relativeFrom="column">
                  <wp:posOffset>450215</wp:posOffset>
                </wp:positionH>
                <wp:positionV relativeFrom="paragraph">
                  <wp:posOffset>2741930</wp:posOffset>
                </wp:positionV>
                <wp:extent cx="246634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55" y="20057"/>
                    <wp:lineTo x="21355" y="0"/>
                    <wp:lineTo x="0" y="0"/>
                  </wp:wrapPolygon>
                </wp:wrapTight>
                <wp:docPr id="433" name="Text Box 4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6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2AC892E2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6A:  Location of Bumper mounting hardware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920CF1" id="Text Box 433" o:spid="_x0000_s1065" type="#_x0000_t202" style="position:absolute;margin-left:35.45pt;margin-top:215.9pt;width:194.2pt;height:.05pt;z-index:251667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" stroked="f">
                <v:textbox style="mso-fit-shape-to-text:t" inset="0,0,0,0">
                  <w:txbxContent>
                    <w:p w14:paraId="2AC892E2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6A:  Location of Bumper mounting hardware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3E4B5425" w14:textId="5776F239" w:rsidR="00017381" w:rsidRDefault="00017381"/>
    <w:p w14:paraId="6AE7D9D8" w14:textId="77777777" w:rsidR="002052C6" w:rsidRDefault="00C73D22" w:rsidP="002052C6">
      <w:pPr>
        <w:spacing w:after="0"/>
      </w:pPr>
      <w:r w:rsidRPr="002052C6">
        <w:rPr>
          <w:i/>
          <w:noProof/>
        </w:rPr>
        <w:drawing>
          <wp:anchor distT="0" distB="0" distL="114300" distR="114300" simplePos="0" relativeHeight="251663360" behindDoc="1" locked="0" layoutInCell="1" allowOverlap="1" wp14:anchorId="743B916C" wp14:editId="414F025F">
            <wp:simplePos x="0" y="0"/>
            <wp:positionH relativeFrom="column">
              <wp:posOffset>610870</wp:posOffset>
            </wp:positionH>
            <wp:positionV relativeFrom="paragraph">
              <wp:posOffset>10350</wp:posOffset>
            </wp:positionV>
            <wp:extent cx="5007610" cy="2640965"/>
            <wp:effectExtent l="0" t="0" r="2540" b="6985"/>
            <wp:wrapNone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2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7610" cy="264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B9D1B78" w14:textId="713A30F6" w:rsidR="002052C6" w:rsidRDefault="002052C6" w:rsidP="002052C6">
      <w:pPr>
        <w:spacing w:after="0"/>
      </w:pPr>
    </w:p>
    <w:p w14:paraId="3533A8EE" w14:textId="77777777" w:rsidR="002052C6" w:rsidRDefault="002052C6" w:rsidP="002052C6">
      <w:pPr>
        <w:spacing w:after="0"/>
      </w:pPr>
    </w:p>
    <w:p w14:paraId="19E4803D" w14:textId="77777777" w:rsidR="002052C6" w:rsidRDefault="002052C6" w:rsidP="002052C6">
      <w:pPr>
        <w:spacing w:after="0"/>
      </w:pPr>
    </w:p>
    <w:p w14:paraId="6E186C77" w14:textId="77777777" w:rsidR="002052C6" w:rsidRDefault="002052C6" w:rsidP="002052C6">
      <w:pPr>
        <w:spacing w:after="0"/>
      </w:pPr>
    </w:p>
    <w:p w14:paraId="3A05F5EF" w14:textId="77777777" w:rsidR="002052C6" w:rsidRDefault="00C73D22" w:rsidP="002052C6">
      <w:pPr>
        <w:spacing w:after="0"/>
      </w:pP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D46072A" wp14:editId="605A3928">
                <wp:simplePos x="0" y="0"/>
                <wp:positionH relativeFrom="column">
                  <wp:posOffset>-154940</wp:posOffset>
                </wp:positionH>
                <wp:positionV relativeFrom="paragraph">
                  <wp:posOffset>40005</wp:posOffset>
                </wp:positionV>
                <wp:extent cx="1389380" cy="712470"/>
                <wp:effectExtent l="0" t="0" r="1270" b="11430"/>
                <wp:wrapNone/>
                <wp:docPr id="435" name="Text Box 4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9380" cy="7124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8DB1A8A" w14:textId="77777777" w:rsidR="00D242C1" w:rsidRPr="009D0AA9" w:rsidRDefault="00D242C1" w:rsidP="00E96B73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7:  Mounting bump switches and IR sensors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46072A" id="Text Box 435" o:spid="_x0000_s1066" type="#_x0000_t202" style="position:absolute;margin-left:-12.2pt;margin-top:3.15pt;width:109.4pt;height:56.1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" filled="f" stroked="f">
                <v:textbox inset="0,0,0,0">
                  <w:txbxContent>
                    <w:p w14:paraId="68DB1A8A" w14:textId="77777777" w:rsidR="00D242C1" w:rsidRPr="009D0AA9" w:rsidRDefault="00D242C1" w:rsidP="00E96B73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7:  Mounting bump switches and IR sensors</w:t>
                      </w:r>
                    </w:p>
                  </w:txbxContent>
                </v:textbox>
              </v:shape>
            </w:pict>
          </mc:Fallback>
        </mc:AlternateContent>
      </w:r>
    </w:p>
    <w:p w14:paraId="11B8B076" w14:textId="77777777" w:rsidR="002052C6" w:rsidRDefault="002052C6" w:rsidP="002052C6">
      <w:pPr>
        <w:spacing w:after="0"/>
      </w:pPr>
    </w:p>
    <w:p w14:paraId="75566226" w14:textId="77777777" w:rsidR="002052C6" w:rsidRDefault="002052C6" w:rsidP="002052C6">
      <w:pPr>
        <w:spacing w:after="0"/>
      </w:pPr>
    </w:p>
    <w:p w14:paraId="0E00505B" w14:textId="77777777" w:rsidR="002052C6" w:rsidRDefault="002052C6" w:rsidP="002052C6">
      <w:pPr>
        <w:spacing w:after="0"/>
      </w:pPr>
    </w:p>
    <w:p w14:paraId="3D1772F9" w14:textId="77777777" w:rsidR="002052C6" w:rsidRDefault="00831CA0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30DC536" wp14:editId="3AE849E0">
                <wp:simplePos x="0" y="0"/>
                <wp:positionH relativeFrom="column">
                  <wp:posOffset>3795623</wp:posOffset>
                </wp:positionH>
                <wp:positionV relativeFrom="paragraph">
                  <wp:posOffset>174518</wp:posOffset>
                </wp:positionV>
                <wp:extent cx="2374265" cy="707366"/>
                <wp:effectExtent l="0" t="0" r="12065" b="17145"/>
                <wp:wrapNone/>
                <wp:docPr id="45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74265" cy="707366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71DC3AFD" w14:textId="77777777" w:rsidR="00D242C1" w:rsidRDefault="00D242C1">
                            <w:r>
                              <w:t>Note the orientation of the switch levers (the hinges on both switches are towards the outside of the plate)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0DC536" id="_x0000_s1067" type="#_x0000_t202" style="position:absolute;margin-left:298.85pt;margin-top:13.75pt;width:186.95pt;height:55.7pt;z-index:251680768;visibility:visible;mso-wrap-style:square;mso-width-percent:40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" fillcolor="yellow">
                <v:textbox>
                  <w:txbxContent>
                    <w:p w14:paraId="71DC3AFD" w14:textId="77777777" w:rsidR="00D242C1" w:rsidRDefault="00D242C1">
                      <w:r>
                        <w:t>Note the orientation of the switch levers (the hinges on both switches are towards the outside of the plate)</w:t>
                      </w:r>
                    </w:p>
                  </w:txbxContent>
                </v:textbox>
              </v:shape>
            </w:pict>
          </mc:Fallback>
        </mc:AlternateContent>
      </w:r>
    </w:p>
    <w:p w14:paraId="47A291F9" w14:textId="77777777" w:rsidR="002052C6" w:rsidRDefault="002052C6" w:rsidP="002052C6">
      <w:pPr>
        <w:spacing w:after="0"/>
      </w:pPr>
    </w:p>
    <w:p w14:paraId="42C6DD4A" w14:textId="77777777" w:rsidR="002052C6" w:rsidRDefault="002052C6" w:rsidP="002052C6">
      <w:pPr>
        <w:spacing w:after="0"/>
      </w:pPr>
      <w:r>
        <w:t>Bump Hardware:</w:t>
      </w:r>
      <w:r w:rsidRPr="009C7334">
        <w:rPr>
          <w:noProof/>
        </w:rPr>
        <w:t xml:space="preserve"> </w:t>
      </w:r>
    </w:p>
    <w:p w14:paraId="622445EF" w14:textId="77777777" w:rsidR="002052C6" w:rsidRDefault="002052C6" w:rsidP="002052C6">
      <w:pPr>
        <w:spacing w:after="0"/>
      </w:pPr>
      <w:r>
        <w:t>1 off M3</w:t>
      </w:r>
      <w:r w:rsidR="00407F63">
        <w:t xml:space="preserve"> </w:t>
      </w:r>
      <w:r>
        <w:t>x</w:t>
      </w:r>
      <w:r w:rsidR="00407F63">
        <w:t xml:space="preserve"> </w:t>
      </w:r>
      <w:r>
        <w:t>20 socket button screw</w:t>
      </w:r>
    </w:p>
    <w:p w14:paraId="249BCACD" w14:textId="77777777" w:rsidR="002052C6" w:rsidRDefault="002052C6" w:rsidP="002052C6">
      <w:pPr>
        <w:spacing w:after="0"/>
      </w:pPr>
      <w:r>
        <w:t>1 off M3 plastic washer</w:t>
      </w:r>
    </w:p>
    <w:p w14:paraId="07BFE04F" w14:textId="77777777" w:rsidR="002052C6" w:rsidRDefault="002052C6" w:rsidP="002052C6">
      <w:pPr>
        <w:spacing w:after="0"/>
      </w:pPr>
      <w:r>
        <w:t>1 off M3 6mm spacer</w:t>
      </w:r>
    </w:p>
    <w:p w14:paraId="670CF543" w14:textId="77777777" w:rsidR="002052C6" w:rsidRDefault="00407F63" w:rsidP="002052C6">
      <w:pPr>
        <w:spacing w:after="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39EEF48" wp14:editId="14FD9C19">
                <wp:simplePos x="0" y="0"/>
                <wp:positionH relativeFrom="column">
                  <wp:posOffset>4062095</wp:posOffset>
                </wp:positionH>
                <wp:positionV relativeFrom="paragraph">
                  <wp:posOffset>78105</wp:posOffset>
                </wp:positionV>
                <wp:extent cx="2114550" cy="854710"/>
                <wp:effectExtent l="0" t="0" r="0" b="2540"/>
                <wp:wrapNone/>
                <wp:docPr id="44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4550" cy="8547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3E53E6" w14:textId="77777777" w:rsidR="00D242C1" w:rsidRDefault="00D242C1" w:rsidP="002052C6">
                            <w:pPr>
                              <w:spacing w:after="0"/>
                            </w:pPr>
                            <w:r>
                              <w:t>IR sensor Hardware:</w:t>
                            </w:r>
                          </w:p>
                          <w:p w14:paraId="4825844F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 xml:space="preserve">4 off M2x12 pan head </w:t>
                            </w:r>
                            <w:proofErr w:type="gramStart"/>
                            <w:r>
                              <w:t>screws</w:t>
                            </w:r>
                            <w:proofErr w:type="gramEnd"/>
                          </w:p>
                          <w:p w14:paraId="625197CC" w14:textId="77777777" w:rsidR="00D242C1" w:rsidRDefault="00D242C1" w:rsidP="00C73D22">
                            <w:pPr>
                              <w:spacing w:after="0"/>
                            </w:pPr>
                            <w:r>
                              <w:t>4 off M2 nuts</w:t>
                            </w:r>
                          </w:p>
                          <w:p w14:paraId="6F3969CA" w14:textId="77777777" w:rsidR="00D242C1" w:rsidRDefault="00D242C1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9EEF48" id="_x0000_s1068" type="#_x0000_t202" style="position:absolute;margin-left:319.85pt;margin-top:6.15pt;width:166.5pt;height:67.3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" stroked="f">
                <v:textbox>
                  <w:txbxContent>
                    <w:p w14:paraId="4E3E53E6" w14:textId="77777777" w:rsidR="00D242C1" w:rsidRDefault="00D242C1" w:rsidP="002052C6">
                      <w:pPr>
                        <w:spacing w:after="0"/>
                      </w:pPr>
                      <w:r>
                        <w:t>IR sensor Hardware:</w:t>
                      </w:r>
                    </w:p>
                    <w:p w14:paraId="4825844F" w14:textId="77777777" w:rsidR="00D242C1" w:rsidRDefault="00D242C1" w:rsidP="00C73D22">
                      <w:pPr>
                        <w:spacing w:after="0"/>
                      </w:pPr>
                      <w:r>
                        <w:t xml:space="preserve">4 off M2x12 pan head </w:t>
                      </w:r>
                      <w:proofErr w:type="gramStart"/>
                      <w:r>
                        <w:t>screws</w:t>
                      </w:r>
                      <w:proofErr w:type="gramEnd"/>
                    </w:p>
                    <w:p w14:paraId="625197CC" w14:textId="77777777" w:rsidR="00D242C1" w:rsidRDefault="00D242C1" w:rsidP="00C73D22">
                      <w:pPr>
                        <w:spacing w:after="0"/>
                      </w:pPr>
                      <w:r>
                        <w:t>4 off M2 nuts</w:t>
                      </w:r>
                    </w:p>
                    <w:p w14:paraId="6F3969CA" w14:textId="77777777" w:rsidR="00D242C1" w:rsidRDefault="00D242C1"/>
                  </w:txbxContent>
                </v:textbox>
              </v:shape>
            </w:pict>
          </mc:Fallback>
        </mc:AlternateContent>
      </w:r>
      <w:r w:rsidR="002052C6">
        <w:t>1 off M3 lock nut</w:t>
      </w:r>
    </w:p>
    <w:p w14:paraId="7729FEE0" w14:textId="77777777" w:rsidR="002052C6" w:rsidRDefault="002052C6" w:rsidP="002052C6">
      <w:pPr>
        <w:spacing w:after="0"/>
      </w:pPr>
      <w:r>
        <w:t>1 off M3 plastic dome nut</w:t>
      </w:r>
    </w:p>
    <w:p w14:paraId="2123DB07" w14:textId="77777777" w:rsidR="00C73D22" w:rsidRDefault="00C73D22" w:rsidP="00C73D22">
      <w:pPr>
        <w:spacing w:after="0"/>
      </w:pPr>
      <w:r>
        <w:t>4 off M2.5</w:t>
      </w:r>
      <w:r w:rsidR="00407F63">
        <w:t xml:space="preserve"> </w:t>
      </w:r>
      <w:r>
        <w:t>x</w:t>
      </w:r>
      <w:r w:rsidR="00407F63">
        <w:t xml:space="preserve"> </w:t>
      </w:r>
      <w:r>
        <w:t>12 pan head screws</w:t>
      </w:r>
    </w:p>
    <w:p w14:paraId="7796548F" w14:textId="77777777" w:rsidR="00C73D22" w:rsidRDefault="00C73D22" w:rsidP="00C73D22">
      <w:pPr>
        <w:spacing w:after="0"/>
      </w:pPr>
      <w:r>
        <w:t>4 off M2.5 nuts</w:t>
      </w:r>
    </w:p>
    <w:p w14:paraId="7FDF58EA" w14:textId="0A3ACAE2" w:rsidR="00CA1E09" w:rsidRPr="00CA1E09" w:rsidRDefault="00CA1E09" w:rsidP="00CA1E09">
      <w:pPr>
        <w:jc w:val="center"/>
        <w:rPr>
          <w:b/>
          <w:bCs/>
          <w:sz w:val="24"/>
          <w:szCs w:val="24"/>
        </w:rPr>
      </w:pPr>
      <w:r w:rsidRPr="00CA1E09">
        <w:rPr>
          <w:b/>
          <w:bCs/>
          <w:sz w:val="24"/>
          <w:szCs w:val="24"/>
        </w:rPr>
        <w:lastRenderedPageBreak/>
        <w:t>Microcontroller variants</w:t>
      </w:r>
    </w:p>
    <w:p w14:paraId="7B6CBB05" w14:textId="7D753D59" w:rsidR="00CA1E09" w:rsidRDefault="00CA1E09" w:rsidP="00CA1E09">
      <w:proofErr w:type="spellStart"/>
      <w:r>
        <w:t>Mirto</w:t>
      </w:r>
      <w:proofErr w:type="spellEnd"/>
      <w:r>
        <w:t xml:space="preserve"> </w:t>
      </w:r>
      <w:proofErr w:type="gramStart"/>
      <w:r>
        <w:t>supports  a</w:t>
      </w:r>
      <w:proofErr w:type="gramEnd"/>
      <w:r>
        <w:t xml:space="preserve"> variety of microcontroller options. </w:t>
      </w:r>
      <w:r w:rsidR="00E0308B">
        <w:t xml:space="preserve">You build the </w:t>
      </w:r>
      <w:r>
        <w:t xml:space="preserve">desired option by attaching the electronics to the top plate.  See the relevant </w:t>
      </w:r>
      <w:r w:rsidR="00D2267E">
        <w:t xml:space="preserve">section of </w:t>
      </w:r>
      <w:r w:rsidR="00E0308B" w:rsidRPr="00E0308B">
        <w:rPr>
          <w:b/>
          <w:bCs/>
        </w:rPr>
        <w:t>A</w:t>
      </w:r>
      <w:r w:rsidRPr="00E0308B">
        <w:rPr>
          <w:b/>
          <w:bCs/>
        </w:rPr>
        <w:t xml:space="preserve">ppendix </w:t>
      </w:r>
      <w:r w:rsidR="00D2267E" w:rsidRPr="00E0308B">
        <w:rPr>
          <w:b/>
          <w:bCs/>
        </w:rPr>
        <w:t>A</w:t>
      </w:r>
      <w:r w:rsidR="00D2267E">
        <w:t xml:space="preserve"> </w:t>
      </w:r>
      <w:r>
        <w:t>for mounting instructions</w:t>
      </w:r>
      <w:r w:rsidR="00E0308B">
        <w:t>.</w:t>
      </w:r>
    </w:p>
    <w:p w14:paraId="154F9C4A" w14:textId="42454552" w:rsidR="00CA1E09" w:rsidRPr="00CA1E09" w:rsidRDefault="00CA1E09" w:rsidP="00CA1E09">
      <w:pPr>
        <w:ind w:left="360"/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Teensy 3.2 board and Raspberry Pi </w:t>
      </w:r>
    </w:p>
    <w:p w14:paraId="2A2B84E5" w14:textId="41AD83C9" w:rsidR="00CA1E09" w:rsidRDefault="00CA1E09" w:rsidP="00CA1E09">
      <w:pPr>
        <w:pStyle w:val="ListParagraph"/>
        <w:numPr>
          <w:ilvl w:val="0"/>
          <w:numId w:val="1"/>
        </w:numPr>
      </w:pPr>
      <w:r>
        <w:t>Teensy drives robot hardware</w:t>
      </w:r>
    </w:p>
    <w:p w14:paraId="62962001" w14:textId="2C65E954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Pi supports robot logic in high level language (python, racket </w:t>
      </w:r>
      <w:proofErr w:type="spellStart"/>
      <w:r>
        <w:t>etc</w:t>
      </w:r>
      <w:proofErr w:type="spellEnd"/>
      <w:r>
        <w:t>)</w:t>
      </w:r>
    </w:p>
    <w:p w14:paraId="3456A5E6" w14:textId="14540129" w:rsidR="00CA1E09" w:rsidRDefault="00CA1E09" w:rsidP="00CA1E09">
      <w:pPr>
        <w:pStyle w:val="ListParagraph"/>
        <w:numPr>
          <w:ilvl w:val="0"/>
          <w:numId w:val="1"/>
        </w:numPr>
      </w:pPr>
      <w:r>
        <w:t>Communication between teensy and Pi using ASIP protocol (see ASIP 1.2 repo)</w:t>
      </w:r>
    </w:p>
    <w:p w14:paraId="7B2732BB" w14:textId="473676FE" w:rsidR="00CA1E09" w:rsidRDefault="00CA1E09" w:rsidP="00CA1E09">
      <w:pPr>
        <w:pStyle w:val="ListParagraph"/>
        <w:numPr>
          <w:ilvl w:val="0"/>
          <w:numId w:val="1"/>
        </w:numPr>
      </w:pPr>
      <w:r>
        <w:t>two legacy PCBs are supported:</w:t>
      </w:r>
    </w:p>
    <w:p w14:paraId="29D22965" w14:textId="786A4825" w:rsidR="00CA1E09" w:rsidRDefault="00CA1E09" w:rsidP="00CA1E09">
      <w:pPr>
        <w:pStyle w:val="ListParagraph"/>
        <w:numPr>
          <w:ilvl w:val="1"/>
          <w:numId w:val="1"/>
        </w:numPr>
      </w:pPr>
      <w:r>
        <w:t>Mirto2016 board that uses Toshiba TB6612FNG H-Bridge</w:t>
      </w:r>
    </w:p>
    <w:p w14:paraId="7E8ACC19" w14:textId="7E844C1B" w:rsidR="00CA1E09" w:rsidRDefault="00CA1E09" w:rsidP="00CA1E09">
      <w:pPr>
        <w:pStyle w:val="ListParagraph"/>
        <w:numPr>
          <w:ilvl w:val="1"/>
          <w:numId w:val="1"/>
        </w:numPr>
      </w:pPr>
      <w:r>
        <w:t>Mirto2018 board using TI DRV8833 H-Bridge</w:t>
      </w:r>
    </w:p>
    <w:p w14:paraId="2DC4D511" w14:textId="77777777" w:rsidR="00CA1E09" w:rsidRDefault="00CA1E09" w:rsidP="00CA1E09">
      <w:r>
        <w:t xml:space="preserve">  </w:t>
      </w:r>
    </w:p>
    <w:p w14:paraId="732EBBEC" w14:textId="572E280B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Pico 2040 and </w:t>
      </w:r>
      <w:proofErr w:type="spellStart"/>
      <w:r w:rsidRPr="00CA1E09">
        <w:rPr>
          <w:b/>
          <w:bCs/>
        </w:rPr>
        <w:t>Raspbery</w:t>
      </w:r>
      <w:proofErr w:type="spellEnd"/>
      <w:r w:rsidRPr="00CA1E09">
        <w:rPr>
          <w:b/>
          <w:bCs/>
        </w:rPr>
        <w:t xml:space="preserve"> Pi</w:t>
      </w:r>
    </w:p>
    <w:p w14:paraId="62EC4943" w14:textId="6AB49D7B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similar to above but using Pico instead of </w:t>
      </w:r>
      <w:proofErr w:type="gramStart"/>
      <w:r>
        <w:t>Teensy</w:t>
      </w:r>
      <w:proofErr w:type="gramEnd"/>
    </w:p>
    <w:p w14:paraId="1DC38B59" w14:textId="77777777" w:rsidR="00CA1E09" w:rsidRDefault="00CA1E09" w:rsidP="00CA1E09">
      <w:r>
        <w:t xml:space="preserve">  </w:t>
      </w:r>
    </w:p>
    <w:p w14:paraId="71C5A068" w14:textId="6C27FBD7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Outreach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Pico </w:t>
      </w:r>
      <w:proofErr w:type="spellStart"/>
      <w:r w:rsidRPr="00CA1E09">
        <w:rPr>
          <w:b/>
          <w:bCs/>
        </w:rPr>
        <w:t>WiFI</w:t>
      </w:r>
      <w:proofErr w:type="spellEnd"/>
    </w:p>
    <w:p w14:paraId="45A7B622" w14:textId="790FD94D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Uses same Pico PCB as CS </w:t>
      </w:r>
      <w:proofErr w:type="spellStart"/>
      <w:r>
        <w:t>pico</w:t>
      </w:r>
      <w:proofErr w:type="spellEnd"/>
      <w:r>
        <w:t xml:space="preserve"> but without Raspberry </w:t>
      </w:r>
      <w:proofErr w:type="gramStart"/>
      <w:r>
        <w:t>pi</w:t>
      </w:r>
      <w:proofErr w:type="gramEnd"/>
    </w:p>
    <w:p w14:paraId="4E031609" w14:textId="73D6E66F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ASIP protocol over </w:t>
      </w:r>
      <w:proofErr w:type="spellStart"/>
      <w:r>
        <w:t>WiFI</w:t>
      </w:r>
      <w:proofErr w:type="spellEnd"/>
      <w:r>
        <w:t xml:space="preserve"> connects to Scratch or </w:t>
      </w:r>
      <w:proofErr w:type="gramStart"/>
      <w:r>
        <w:t>similar</w:t>
      </w:r>
      <w:proofErr w:type="gramEnd"/>
    </w:p>
    <w:p w14:paraId="67712F62" w14:textId="77777777" w:rsidR="00CA1E09" w:rsidRDefault="00CA1E09" w:rsidP="00CA1E09">
      <w:r>
        <w:t xml:space="preserve">  </w:t>
      </w:r>
    </w:p>
    <w:p w14:paraId="7C33B3D1" w14:textId="63D4271A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Outreach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Arduino </w:t>
      </w:r>
      <w:proofErr w:type="spellStart"/>
      <w:r w:rsidRPr="00CA1E09">
        <w:rPr>
          <w:b/>
          <w:bCs/>
        </w:rPr>
        <w:t>Wifi</w:t>
      </w:r>
      <w:proofErr w:type="spellEnd"/>
      <w:r w:rsidRPr="00CA1E09">
        <w:rPr>
          <w:b/>
          <w:bCs/>
        </w:rPr>
        <w:t xml:space="preserve"> R2</w:t>
      </w:r>
    </w:p>
    <w:p w14:paraId="6686445F" w14:textId="2D74BE53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Uses custom shield for H-Bridge and other robot hardware </w:t>
      </w:r>
      <w:proofErr w:type="gramStart"/>
      <w:r>
        <w:t>support</w:t>
      </w:r>
      <w:proofErr w:type="gramEnd"/>
    </w:p>
    <w:p w14:paraId="47F9DCA2" w14:textId="6B55BE6D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ASIP protocol over </w:t>
      </w:r>
      <w:proofErr w:type="spellStart"/>
      <w:r>
        <w:t>WiFI</w:t>
      </w:r>
      <w:proofErr w:type="spellEnd"/>
      <w:r>
        <w:t xml:space="preserve"> connects to Scratch or </w:t>
      </w:r>
      <w:proofErr w:type="gramStart"/>
      <w:r>
        <w:t>similar</w:t>
      </w:r>
      <w:proofErr w:type="gramEnd"/>
    </w:p>
    <w:p w14:paraId="579210CF" w14:textId="77777777" w:rsidR="00CA1E09" w:rsidRDefault="00CA1E09" w:rsidP="00CA1E09">
      <w:r>
        <w:t xml:space="preserve">  </w:t>
      </w:r>
    </w:p>
    <w:p w14:paraId="199BCCDD" w14:textId="2B8C7C17" w:rsidR="00CA1E09" w:rsidRPr="00CA1E09" w:rsidRDefault="00CA1E09" w:rsidP="00CA1E09">
      <w:pPr>
        <w:rPr>
          <w:b/>
          <w:bCs/>
        </w:rPr>
      </w:pPr>
      <w:r w:rsidRPr="00CA1E09">
        <w:rPr>
          <w:b/>
          <w:bCs/>
        </w:rPr>
        <w:t xml:space="preserve">Standalone </w:t>
      </w:r>
      <w:proofErr w:type="spellStart"/>
      <w:r w:rsidRPr="00CA1E09">
        <w:rPr>
          <w:b/>
          <w:bCs/>
        </w:rPr>
        <w:t>Mirto</w:t>
      </w:r>
      <w:proofErr w:type="spellEnd"/>
    </w:p>
    <w:p w14:paraId="090EF0D6" w14:textId="70B98AA8" w:rsidR="00CA1E09" w:rsidRDefault="00CA1E09" w:rsidP="00CA1E09">
      <w:pPr>
        <w:pStyle w:val="ListParagraph"/>
        <w:numPr>
          <w:ilvl w:val="0"/>
          <w:numId w:val="1"/>
        </w:numPr>
      </w:pPr>
      <w:r>
        <w:t>This comprises any of the above without the Raspberry PI</w:t>
      </w:r>
    </w:p>
    <w:p w14:paraId="71F54F5F" w14:textId="6E702D2E" w:rsidR="00CA1E09" w:rsidRDefault="00CA1E09" w:rsidP="00CA1E09">
      <w:pPr>
        <w:pStyle w:val="ListParagraph"/>
        <w:numPr>
          <w:ilvl w:val="0"/>
          <w:numId w:val="1"/>
        </w:numPr>
      </w:pPr>
      <w:r>
        <w:t xml:space="preserve">Robot logic onboard in C++ or </w:t>
      </w:r>
      <w:proofErr w:type="spellStart"/>
      <w:r>
        <w:t>micropython</w:t>
      </w:r>
      <w:proofErr w:type="spellEnd"/>
      <w:r>
        <w:t xml:space="preserve"> depending on </w:t>
      </w:r>
      <w:proofErr w:type="gramStart"/>
      <w:r>
        <w:t>microcontroller</w:t>
      </w:r>
      <w:proofErr w:type="gramEnd"/>
    </w:p>
    <w:p w14:paraId="0D1101CA" w14:textId="77777777" w:rsidR="00CA1E09" w:rsidRDefault="00CA1E09" w:rsidP="003C3243"/>
    <w:p w14:paraId="6999ABA0" w14:textId="77777777" w:rsidR="00CA1E09" w:rsidRDefault="00CA1E09" w:rsidP="003C3243"/>
    <w:p w14:paraId="65AA4746" w14:textId="7EBDA278" w:rsidR="00CA1E09" w:rsidRDefault="00CA1E09" w:rsidP="003C3243">
      <w:r>
        <w:t>The electronics should be attached at this time</w:t>
      </w:r>
      <w:r w:rsidR="00F97567">
        <w:t xml:space="preserve"> following the appropriate information in </w:t>
      </w:r>
      <w:r w:rsidR="00426ECF" w:rsidRPr="00426ECF">
        <w:rPr>
          <w:b/>
          <w:bCs/>
        </w:rPr>
        <w:t>A</w:t>
      </w:r>
      <w:r w:rsidR="00F97567" w:rsidRPr="00426ECF">
        <w:rPr>
          <w:b/>
          <w:bCs/>
        </w:rPr>
        <w:t>ppendix A</w:t>
      </w:r>
      <w:r w:rsidRPr="00426ECF">
        <w:rPr>
          <w:b/>
          <w:bCs/>
        </w:rPr>
        <w:t>.</w:t>
      </w:r>
      <w:r>
        <w:t xml:space="preserve">  </w:t>
      </w:r>
      <w:r w:rsidR="00F97567">
        <w:t xml:space="preserve">After this the </w:t>
      </w:r>
      <w:r>
        <w:t xml:space="preserve">top plate </w:t>
      </w:r>
      <w:r w:rsidR="00F97567">
        <w:t xml:space="preserve">is attached </w:t>
      </w:r>
      <w:r>
        <w:t>to the chassis</w:t>
      </w:r>
      <w:r w:rsidR="00E227E2">
        <w:t xml:space="preserve"> </w:t>
      </w:r>
      <w:r w:rsidR="00F97567">
        <w:t xml:space="preserve">limiting </w:t>
      </w:r>
      <w:r w:rsidR="00E227E2">
        <w:t xml:space="preserve">access </w:t>
      </w:r>
      <w:r w:rsidR="00F97567">
        <w:t xml:space="preserve">to </w:t>
      </w:r>
      <w:r w:rsidR="00E227E2">
        <w:t>the underside of the top plate.</w:t>
      </w:r>
    </w:p>
    <w:p w14:paraId="6DB4EA6C" w14:textId="77777777" w:rsidR="00CA1E09" w:rsidRDefault="00CA1E09" w:rsidP="003C3243"/>
    <w:p w14:paraId="124EB525" w14:textId="77777777" w:rsidR="00CA1E09" w:rsidRDefault="00CA1E09" w:rsidP="003C3243"/>
    <w:p w14:paraId="1C3514A9" w14:textId="77777777" w:rsidR="00F97567" w:rsidRDefault="00F97567" w:rsidP="003C3243"/>
    <w:p w14:paraId="5831A5A8" w14:textId="77777777" w:rsidR="00EF5A5B" w:rsidRDefault="00DC1B40">
      <w:proofErr w:type="gramStart"/>
      <w:r>
        <w:t>Small  pieces</w:t>
      </w:r>
      <w:proofErr w:type="gramEnd"/>
      <w:r>
        <w:t xml:space="preserve"> of Velcro can be used to hold the battery to the bottom plate to prevent sliding around when moved. Locate </w:t>
      </w:r>
      <w:r w:rsidR="00315E3F">
        <w:t xml:space="preserve">the battery on the bottom plate ensuring the charging and output connectors </w:t>
      </w:r>
      <w:r>
        <w:rPr>
          <w:noProof/>
        </w:rPr>
        <w:drawing>
          <wp:anchor distT="0" distB="0" distL="114300" distR="114300" simplePos="0" relativeHeight="251675648" behindDoc="1" locked="0" layoutInCell="1" allowOverlap="1" wp14:anchorId="34B3FAB8" wp14:editId="3B639660">
            <wp:simplePos x="0" y="0"/>
            <wp:positionH relativeFrom="column">
              <wp:posOffset>267335</wp:posOffset>
            </wp:positionH>
            <wp:positionV relativeFrom="paragraph">
              <wp:posOffset>612140</wp:posOffset>
            </wp:positionV>
            <wp:extent cx="3519170" cy="1786255"/>
            <wp:effectExtent l="0" t="0" r="5080" b="4445"/>
            <wp:wrapTight wrapText="bothSides">
              <wp:wrapPolygon edited="0">
                <wp:start x="0" y="0"/>
                <wp:lineTo x="0" y="21423"/>
                <wp:lineTo x="21514" y="21423"/>
                <wp:lineTo x="21514" y="0"/>
                <wp:lineTo x="0" y="0"/>
              </wp:wrapPolygon>
            </wp:wrapTight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9170" cy="178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15E3F">
        <w:t xml:space="preserve">are accessible. </w:t>
      </w:r>
    </w:p>
    <w:p w14:paraId="03ACF3AE" w14:textId="77777777" w:rsidR="00EF5A5B" w:rsidRDefault="00EF5A5B"/>
    <w:p w14:paraId="1D0CFEEE" w14:textId="77777777" w:rsidR="00DC1B40" w:rsidRDefault="00DC1B40"/>
    <w:p w14:paraId="169CA417" w14:textId="77777777" w:rsidR="00EF5A5B" w:rsidRDefault="00EF5A5B"/>
    <w:p w14:paraId="124FBF9B" w14:textId="77777777" w:rsidR="00DC1B40" w:rsidRDefault="00DC1B40"/>
    <w:p w14:paraId="18764818" w14:textId="77777777" w:rsidR="00DC1B40" w:rsidRDefault="007800CA">
      <w:r w:rsidRPr="007800CA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3E807F9A" wp14:editId="7C66F109">
                <wp:simplePos x="0" y="0"/>
                <wp:positionH relativeFrom="column">
                  <wp:posOffset>-55245</wp:posOffset>
                </wp:positionH>
                <wp:positionV relativeFrom="paragraph">
                  <wp:posOffset>266065</wp:posOffset>
                </wp:positionV>
                <wp:extent cx="2846705" cy="284480"/>
                <wp:effectExtent l="0" t="0" r="10795" b="1270"/>
                <wp:wrapNone/>
                <wp:docPr id="466" name="Text Box 4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7B9BAAA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10:  Battery location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807F9A" id="Text Box 466" o:spid="_x0000_s1069" type="#_x0000_t202" style="position:absolute;margin-left:-4.35pt;margin-top:20.95pt;width:224.15pt;height:22.4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V8qPEA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" filled="f" stroked="f">
                <v:textbox inset="0,0,0,0">
                  <w:txbxContent>
                    <w:p w14:paraId="47B9BAAA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10:  Battery location </w:t>
                      </w:r>
                    </w:p>
                  </w:txbxContent>
                </v:textbox>
              </v:shape>
            </w:pict>
          </mc:Fallback>
        </mc:AlternateContent>
      </w:r>
    </w:p>
    <w:p w14:paraId="0CB88FB2" w14:textId="77777777" w:rsidR="00F85509" w:rsidRDefault="00F85509"/>
    <w:p w14:paraId="1F6D6460" w14:textId="77777777" w:rsidR="00DC1B40" w:rsidRDefault="00F85509">
      <w:r>
        <w:t>Attach the top plate using four machine M3x10 screws and nuts into the motor mounts and two M4x8 screws into the rear standoffs.</w:t>
      </w:r>
    </w:p>
    <w:p w14:paraId="42B08001" w14:textId="77777777" w:rsidR="00D15F4E" w:rsidRDefault="00F85509" w:rsidP="00F85509">
      <w:pPr>
        <w:spacing w:after="0"/>
      </w:pPr>
      <w:r>
        <w:t>Hardware:</w:t>
      </w:r>
    </w:p>
    <w:p w14:paraId="082B8AFF" w14:textId="77777777" w:rsidR="00F85509" w:rsidRDefault="00F85509" w:rsidP="00F85509">
      <w:pPr>
        <w:spacing w:after="0"/>
      </w:pPr>
      <w:r>
        <w:t>4 M3</w:t>
      </w:r>
      <w:r w:rsidR="00407F63">
        <w:t xml:space="preserve"> </w:t>
      </w:r>
      <w:r>
        <w:t>x</w:t>
      </w:r>
      <w:r w:rsidR="00407F63">
        <w:t xml:space="preserve"> </w:t>
      </w:r>
      <w:r>
        <w:t>10 machine screws</w:t>
      </w:r>
    </w:p>
    <w:p w14:paraId="098009F1" w14:textId="77777777" w:rsidR="00D15F4E" w:rsidRDefault="00D15F4E" w:rsidP="00F85509">
      <w:pPr>
        <w:spacing w:after="0"/>
      </w:pPr>
      <w:r>
        <w:t>1 off M3 x 12 machine screws</w:t>
      </w:r>
    </w:p>
    <w:p w14:paraId="100A29F6" w14:textId="77777777" w:rsidR="00F85509" w:rsidRDefault="00F85509" w:rsidP="00F85509">
      <w:pPr>
        <w:spacing w:after="0"/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7D8E4661" wp14:editId="768CA4C2">
            <wp:simplePos x="0" y="0"/>
            <wp:positionH relativeFrom="column">
              <wp:posOffset>822229</wp:posOffset>
            </wp:positionH>
            <wp:positionV relativeFrom="paragraph">
              <wp:posOffset>4648</wp:posOffset>
            </wp:positionV>
            <wp:extent cx="3217545" cy="2393950"/>
            <wp:effectExtent l="0" t="0" r="1905" b="6350"/>
            <wp:wrapNone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7545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15F4E">
        <w:t>5</w:t>
      </w:r>
      <w:r>
        <w:t xml:space="preserve"> M3 nuts</w:t>
      </w:r>
    </w:p>
    <w:p w14:paraId="70F879D0" w14:textId="77777777" w:rsidR="00DC1B40" w:rsidRDefault="00F85509" w:rsidP="00F85509">
      <w:pPr>
        <w:spacing w:after="0"/>
      </w:pPr>
      <w:r>
        <w:t>2 M4</w:t>
      </w:r>
      <w:r w:rsidR="00407F63">
        <w:t xml:space="preserve"> x </w:t>
      </w:r>
      <w:r>
        <w:t>8 machine screws</w:t>
      </w:r>
    </w:p>
    <w:p w14:paraId="07660A4A" w14:textId="77777777" w:rsidR="00DC1B40" w:rsidRDefault="00DC1B40"/>
    <w:p w14:paraId="70A577BF" w14:textId="77777777" w:rsidR="00DC1B40" w:rsidRDefault="00DC1B40"/>
    <w:p w14:paraId="16EFC370" w14:textId="77777777" w:rsidR="00DC1B40" w:rsidRDefault="00DC1B40"/>
    <w:p w14:paraId="07296CA5" w14:textId="77777777" w:rsidR="00DC1B40" w:rsidRDefault="00DC1B40"/>
    <w:p w14:paraId="5B3997F5" w14:textId="77777777" w:rsidR="00DC1B40" w:rsidRDefault="00DC1B40"/>
    <w:p w14:paraId="4B877DAD" w14:textId="77777777" w:rsidR="00DC1B40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133CEAD" wp14:editId="1439DE3C">
                <wp:simplePos x="0" y="0"/>
                <wp:positionH relativeFrom="column">
                  <wp:posOffset>315391</wp:posOffset>
                </wp:positionH>
                <wp:positionV relativeFrom="paragraph">
                  <wp:posOffset>178639</wp:posOffset>
                </wp:positionV>
                <wp:extent cx="2846705" cy="284480"/>
                <wp:effectExtent l="0" t="0" r="10795" b="1270"/>
                <wp:wrapNone/>
                <wp:docPr id="467" name="Text Box 4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BD4E3C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top </w:t>
                            </w:r>
                            <w:proofErr w:type="gramStart"/>
                            <w:r>
                              <w:t>plate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33CEAD" id="Text Box 467" o:spid="_x0000_s1070" type="#_x0000_t202" style="position:absolute;margin-left:24.85pt;margin-top:14.05pt;width:224.15pt;height:22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" filled="f" stroked="f">
                <v:textbox inset="0,0,0,0">
                  <w:txbxContent>
                    <w:p w14:paraId="5BD4E3C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top </w:t>
                      </w:r>
                      <w:proofErr w:type="gramStart"/>
                      <w:r>
                        <w:t>plate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27ED305D" w14:textId="77777777" w:rsidR="00DC1B40" w:rsidRDefault="00DC1B40"/>
    <w:p w14:paraId="51652372" w14:textId="77777777" w:rsidR="00DC1B40" w:rsidRDefault="00DC1B40"/>
    <w:p w14:paraId="300DA714" w14:textId="77777777" w:rsidR="00B34AAF" w:rsidRDefault="00F85509">
      <w:r>
        <w:rPr>
          <w:noProof/>
        </w:rPr>
        <w:drawing>
          <wp:anchor distT="0" distB="0" distL="114300" distR="114300" simplePos="0" relativeHeight="251679744" behindDoc="1" locked="0" layoutInCell="1" allowOverlap="1" wp14:anchorId="014C0519" wp14:editId="4B4BEDA2">
            <wp:simplePos x="0" y="0"/>
            <wp:positionH relativeFrom="column">
              <wp:posOffset>1293495</wp:posOffset>
            </wp:positionH>
            <wp:positionV relativeFrom="paragraph">
              <wp:posOffset>254635</wp:posOffset>
            </wp:positionV>
            <wp:extent cx="3053715" cy="1729105"/>
            <wp:effectExtent l="0" t="0" r="0" b="4445"/>
            <wp:wrapNone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715" cy="172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34AAF">
        <w:t xml:space="preserve">Push the wheels onto the hubs and attach with M4X8 machine </w:t>
      </w:r>
      <w:proofErr w:type="gramStart"/>
      <w:r w:rsidR="00B34AAF">
        <w:t>screws</w:t>
      </w:r>
      <w:proofErr w:type="gramEnd"/>
    </w:p>
    <w:p w14:paraId="16CF7BDE" w14:textId="77777777" w:rsidR="00F85509" w:rsidRDefault="00F85509" w:rsidP="00F85509">
      <w:pPr>
        <w:spacing w:after="0"/>
      </w:pPr>
      <w:r>
        <w:t>Hardware:</w:t>
      </w:r>
    </w:p>
    <w:p w14:paraId="30CF9FB5" w14:textId="77777777" w:rsidR="00B34AAF" w:rsidRDefault="00F85509">
      <w:r>
        <w:t>2 M4</w:t>
      </w:r>
      <w:r w:rsidR="00407F63">
        <w:t xml:space="preserve"> x </w:t>
      </w:r>
      <w:r>
        <w:t>8 machine screws</w:t>
      </w:r>
    </w:p>
    <w:p w14:paraId="282EB51A" w14:textId="77777777" w:rsidR="00195E41" w:rsidRDefault="00195E41"/>
    <w:p w14:paraId="22E671D3" w14:textId="77777777" w:rsidR="00FA6883" w:rsidRDefault="00FA6883"/>
    <w:p w14:paraId="7DA97B26" w14:textId="77777777" w:rsidR="00FA6883" w:rsidRDefault="007800CA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0AAB3A6" wp14:editId="1C94378D">
                <wp:simplePos x="0" y="0"/>
                <wp:positionH relativeFrom="column">
                  <wp:posOffset>557530</wp:posOffset>
                </wp:positionH>
                <wp:positionV relativeFrom="paragraph">
                  <wp:posOffset>292100</wp:posOffset>
                </wp:positionV>
                <wp:extent cx="2846705" cy="284480"/>
                <wp:effectExtent l="0" t="0" r="10795" b="1270"/>
                <wp:wrapNone/>
                <wp:docPr id="468" name="Text Box 4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78CAF0F8" w14:textId="77777777" w:rsidR="00D242C1" w:rsidRPr="009D0AA9" w:rsidRDefault="00D242C1" w:rsidP="007800CA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11: attach </w:t>
                            </w:r>
                            <w:proofErr w:type="gramStart"/>
                            <w:r>
                              <w:t>wheels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AAB3A6" id="Text Box 468" o:spid="_x0000_s1071" type="#_x0000_t202" style="position:absolute;margin-left:43.9pt;margin-top:23pt;width:224.15pt;height:22.4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" filled="f" stroked="f">
                <v:textbox inset="0,0,0,0">
                  <w:txbxContent>
                    <w:p w14:paraId="78CAF0F8" w14:textId="77777777" w:rsidR="00D242C1" w:rsidRPr="009D0AA9" w:rsidRDefault="00D242C1" w:rsidP="007800CA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11: attach </w:t>
                      </w:r>
                      <w:proofErr w:type="gramStart"/>
                      <w:r>
                        <w:t>wheels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9E6564A" w14:textId="77777777" w:rsidR="00FA6883" w:rsidRDefault="00FA6883"/>
    <w:p w14:paraId="44894DE4" w14:textId="79066E02" w:rsidR="00A26A11" w:rsidRDefault="00F97567" w:rsidP="00F97567">
      <w:pPr>
        <w:jc w:val="center"/>
        <w:rPr>
          <w:b/>
          <w:bCs/>
          <w:sz w:val="28"/>
          <w:szCs w:val="28"/>
        </w:rPr>
      </w:pPr>
      <w:r w:rsidRPr="00F97567">
        <w:rPr>
          <w:b/>
          <w:bCs/>
          <w:sz w:val="28"/>
          <w:szCs w:val="28"/>
        </w:rPr>
        <w:t>Appendix A – Top plate electronics</w:t>
      </w:r>
    </w:p>
    <w:p w14:paraId="6F659848" w14:textId="19C36732" w:rsidR="00F97567" w:rsidRPr="00CA1E09" w:rsidRDefault="00F97567" w:rsidP="00F97567">
      <w:pPr>
        <w:rPr>
          <w:b/>
          <w:bCs/>
        </w:rPr>
      </w:pPr>
      <w:r w:rsidRPr="00CA1E09">
        <w:rPr>
          <w:b/>
          <w:bCs/>
        </w:rPr>
        <w:t xml:space="preserve">CS </w:t>
      </w:r>
      <w:proofErr w:type="spellStart"/>
      <w:r w:rsidRPr="00CA1E09">
        <w:rPr>
          <w:b/>
          <w:bCs/>
        </w:rPr>
        <w:t>Mirto</w:t>
      </w:r>
      <w:proofErr w:type="spellEnd"/>
      <w:r w:rsidRPr="00CA1E09">
        <w:rPr>
          <w:b/>
          <w:bCs/>
        </w:rPr>
        <w:t xml:space="preserve"> using Teensy 3.2 </w:t>
      </w:r>
      <w:r w:rsidR="00426ECF">
        <w:rPr>
          <w:b/>
          <w:bCs/>
        </w:rPr>
        <w:t xml:space="preserve">or Pico </w:t>
      </w:r>
      <w:r w:rsidRPr="00CA1E09">
        <w:rPr>
          <w:b/>
          <w:bCs/>
        </w:rPr>
        <w:t xml:space="preserve">board and Raspberry Pi </w:t>
      </w:r>
    </w:p>
    <w:p w14:paraId="3D390DF4" w14:textId="77777777" w:rsidR="00426ECF" w:rsidRPr="00FA6883" w:rsidRDefault="00426ECF" w:rsidP="00426ECF">
      <w:r>
        <w:t xml:space="preserve">Attach four M2.5X4 spacers using M2.5X12 machine screws. Note the location of the holes as shown in </w:t>
      </w:r>
      <w:proofErr w:type="gramStart"/>
      <w:r>
        <w:t>figure</w:t>
      </w:r>
      <w:proofErr w:type="gramEnd"/>
    </w:p>
    <w:p w14:paraId="50D917CA" w14:textId="4130E504" w:rsidR="00426ECF" w:rsidRDefault="00426ECF" w:rsidP="00426ECF">
      <w:r>
        <w:rPr>
          <w:noProof/>
        </w:rPr>
        <mc:AlternateContent>
          <mc:Choice Requires="wpg">
            <w:drawing>
              <wp:anchor distT="0" distB="0" distL="114300" distR="114300" simplePos="0" relativeHeight="251616256" behindDoc="0" locked="0" layoutInCell="1" allowOverlap="1" wp14:anchorId="5819B771" wp14:editId="1E196413">
                <wp:simplePos x="0" y="0"/>
                <wp:positionH relativeFrom="column">
                  <wp:posOffset>3519501</wp:posOffset>
                </wp:positionH>
                <wp:positionV relativeFrom="paragraph">
                  <wp:posOffset>79513</wp:posOffset>
                </wp:positionV>
                <wp:extent cx="2202180" cy="2195830"/>
                <wp:effectExtent l="0" t="0" r="7620" b="0"/>
                <wp:wrapNone/>
                <wp:docPr id="43" name="Group 4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02180" cy="2195830"/>
                          <a:chOff x="0" y="53293"/>
                          <a:chExt cx="2202180" cy="2195830"/>
                        </a:xfrm>
                      </wpg:grpSpPr>
                      <pic:pic xmlns:pic="http://schemas.openxmlformats.org/drawingml/2006/picture">
                        <pic:nvPicPr>
                          <pic:cNvPr id="44" name="Picture 44" descr="Icon&#10;&#10;Description automatically generated"/>
                          <pic:cNvPicPr>
                            <a:picLocks noChangeAspect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53293"/>
                            <a:ext cx="2202180" cy="2195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5" name="Oval 45"/>
                        <wps:cNvSpPr/>
                        <wps:spPr>
                          <a:xfrm>
                            <a:off x="631105" y="384273"/>
                            <a:ext cx="129856" cy="11451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Oval 46"/>
                        <wps:cNvSpPr/>
                        <wps:spPr>
                          <a:xfrm>
                            <a:off x="618183" y="1368796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Oval 47"/>
                        <wps:cNvSpPr/>
                        <wps:spPr>
                          <a:xfrm>
                            <a:off x="1462460" y="1363186"/>
                            <a:ext cx="117806" cy="120354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Oval 48"/>
                        <wps:cNvSpPr/>
                        <wps:spPr>
                          <a:xfrm>
                            <a:off x="1442143" y="389882"/>
                            <a:ext cx="146958" cy="125963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Arrow Connector 50"/>
                        <wps:cNvCnPr/>
                        <wps:spPr>
                          <a:xfrm flipV="1">
                            <a:off x="1380015" y="456032"/>
                            <a:ext cx="139415" cy="22782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Arrow Connector 51"/>
                        <wps:cNvCnPr/>
                        <wps:spPr>
                          <a:xfrm flipH="1">
                            <a:off x="714083" y="1225746"/>
                            <a:ext cx="227822" cy="201865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Straight Arrow Connector 52"/>
                        <wps:cNvCnPr/>
                        <wps:spPr>
                          <a:xfrm>
                            <a:off x="1326721" y="1214526"/>
                            <a:ext cx="166785" cy="199532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3" name="Straight Arrow Connector 53"/>
                        <wps:cNvCnPr/>
                        <wps:spPr>
                          <a:xfrm flipH="1" flipV="1">
                            <a:off x="708473" y="447617"/>
                            <a:ext cx="152077" cy="289081"/>
                          </a:xfrm>
                          <a:prstGeom prst="straightConnector1">
                            <a:avLst/>
                          </a:prstGeom>
                          <a:ln>
                            <a:solidFill>
                              <a:srgbClr val="FFFF00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CD66A71" id="Group 43" o:spid="_x0000_s1026" style="position:absolute;margin-left:277.15pt;margin-top:6.25pt;width:173.4pt;height:172.9pt;z-index:251616256" coordorigin=",532" coordsize="22021,219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">
                <v:shape id="Picture 44" o:spid="_x0000_s1027" type="#_x0000_t75" alt="Icon&#10;&#10;Description automatically generated" style="position:absolute;top:532;width:22021;height:219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">
                  <v:imagedata r:id="rId62" o:title="Icon&#10;&#10;Description automatically generated"/>
                </v:shape>
                <v:oval id="Oval 45" o:spid="_x0000_s1028" style="position:absolute;left:6311;top:3842;width:1298;height:11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" filled="f" strokecolor="yellow" strokeweight="2pt"/>
                <v:oval id="Oval 46" o:spid="_x0000_s1029" style="position:absolute;left:6181;top:13687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" filled="f" strokecolor="yellow" strokeweight="2pt"/>
                <v:oval id="Oval 47" o:spid="_x0000_s1030" style="position:absolute;left:14624;top:13631;width:1178;height:120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" filled="f" strokecolor="yellow" strokeweight="2pt"/>
                <v:oval id="Oval 48" o:spid="_x0000_s1031" style="position:absolute;left:14421;top:3898;width:1470;height:126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" filled="f" strokecolor="yellow" strokeweight="2pt"/>
                <v:shape id="Straight Arrow Connector 50" o:spid="_x0000_s1032" type="#_x0000_t32" style="position:absolute;left:13800;top:4560;width:1394;height:2278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" strokecolor="yellow">
                  <v:stroke endarrow="block"/>
                </v:shape>
                <v:shape id="Straight Arrow Connector 51" o:spid="_x0000_s1033" type="#_x0000_t32" style="position:absolute;left:7140;top:12257;width:2279;height:201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" strokecolor="yellow">
                  <v:stroke endarrow="block"/>
                </v:shape>
                <v:shape id="Straight Arrow Connector 52" o:spid="_x0000_s1034" type="#_x0000_t32" style="position:absolute;left:13267;top:12145;width:1668;height:1995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" strokecolor="yellow">
                  <v:stroke endarrow="block"/>
                </v:shape>
                <v:shape id="Straight Arrow Connector 53" o:spid="_x0000_s1035" type="#_x0000_t32" style="position:absolute;left:7084;top:4476;width:1521;height:289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" strokecolor="yellow">
                  <v:stroke endarrow="block"/>
                </v:shape>
              </v:group>
            </w:pict>
          </mc:Fallback>
        </mc:AlternateContent>
      </w:r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07040" behindDoc="0" locked="0" layoutInCell="1" allowOverlap="1" wp14:anchorId="14DC3265" wp14:editId="232F53DF">
                <wp:simplePos x="0" y="0"/>
                <wp:positionH relativeFrom="column">
                  <wp:posOffset>255712</wp:posOffset>
                </wp:positionH>
                <wp:positionV relativeFrom="paragraph">
                  <wp:posOffset>2505020</wp:posOffset>
                </wp:positionV>
                <wp:extent cx="1552575" cy="370840"/>
                <wp:effectExtent l="0" t="0" r="9525" b="10160"/>
                <wp:wrapNone/>
                <wp:docPr id="442" name="Text Box 4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4C0EC1DD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8A:  Mounting standoffs for the Raspberry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DC3265" id="Text Box 442" o:spid="_x0000_s1072" type="#_x0000_t202" style="position:absolute;margin-left:20.15pt;margin-top:197.25pt;width:122.25pt;height:29.2pt;z-index:251607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" filled="f" stroked="f">
                <v:textbox inset="0,0,0,0">
                  <w:txbxContent>
                    <w:p w14:paraId="4C0EC1DD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8A:  Mounting standoffs for the Raspberry Pi</w:t>
                      </w:r>
                    </w:p>
                  </w:txbxContent>
                </v:textbox>
              </v:shape>
            </w:pict>
          </mc:Fallback>
        </mc:AlternateContent>
      </w:r>
    </w:p>
    <w:p w14:paraId="33728B88" w14:textId="3473FAF8" w:rsidR="00426ECF" w:rsidRDefault="00426ECF" w:rsidP="00426ECF">
      <w:r>
        <w:rPr>
          <w:noProof/>
        </w:rPr>
        <w:drawing>
          <wp:anchor distT="0" distB="0" distL="114300" distR="114300" simplePos="0" relativeHeight="251611136" behindDoc="1" locked="0" layoutInCell="1" allowOverlap="1" wp14:anchorId="146D8D3D" wp14:editId="429BA946">
            <wp:simplePos x="0" y="0"/>
            <wp:positionH relativeFrom="column">
              <wp:posOffset>-34925</wp:posOffset>
            </wp:positionH>
            <wp:positionV relativeFrom="paragraph">
              <wp:posOffset>133985</wp:posOffset>
            </wp:positionV>
            <wp:extent cx="3329305" cy="2147570"/>
            <wp:effectExtent l="0" t="0" r="4445" b="5080"/>
            <wp:wrapTight wrapText="bothSides">
              <wp:wrapPolygon edited="0">
                <wp:start x="0" y="0"/>
                <wp:lineTo x="0" y="21459"/>
                <wp:lineTo x="21505" y="21459"/>
                <wp:lineTo x="21505" y="0"/>
                <wp:lineTo x="0" y="0"/>
              </wp:wrapPolygon>
            </wp:wrapTight>
            <wp:docPr id="427" name="Picture 427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 427" descr="A picture containing 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305" cy="214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5FB081" w14:textId="3888CD86" w:rsidR="00426ECF" w:rsidRDefault="00426ECF" w:rsidP="00426ECF"/>
    <w:p w14:paraId="0E032560" w14:textId="1BCCE72D" w:rsidR="00426ECF" w:rsidRDefault="00426ECF" w:rsidP="00426ECF"/>
    <w:p w14:paraId="6AAA1061" w14:textId="671E4128" w:rsidR="00426ECF" w:rsidRDefault="00426ECF" w:rsidP="00426ECF"/>
    <w:p w14:paraId="483B30AE" w14:textId="199B7FE6" w:rsidR="00426ECF" w:rsidRDefault="00426ECF" w:rsidP="00426ECF"/>
    <w:p w14:paraId="77217AB6" w14:textId="77223089" w:rsidR="00426ECF" w:rsidRDefault="00426ECF" w:rsidP="00426ECF"/>
    <w:p w14:paraId="39C6F01F" w14:textId="606FCCA4" w:rsidR="00426ECF" w:rsidRDefault="00426ECF" w:rsidP="00426ECF">
      <w:r w:rsidRPr="002052C6">
        <w:rPr>
          <w:i/>
          <w:noProof/>
        </w:rPr>
        <mc:AlternateContent>
          <mc:Choice Requires="wps">
            <w:drawing>
              <wp:anchor distT="0" distB="0" distL="114300" distR="114300" simplePos="0" relativeHeight="251608064" behindDoc="0" locked="0" layoutInCell="1" allowOverlap="1" wp14:anchorId="5895A2B4" wp14:editId="69B166D4">
                <wp:simplePos x="0" y="0"/>
                <wp:positionH relativeFrom="column">
                  <wp:posOffset>40226</wp:posOffset>
                </wp:positionH>
                <wp:positionV relativeFrom="paragraph">
                  <wp:posOffset>196794</wp:posOffset>
                </wp:positionV>
                <wp:extent cx="2587924" cy="243509"/>
                <wp:effectExtent l="0" t="0" r="3175" b="4445"/>
                <wp:wrapNone/>
                <wp:docPr id="443" name="Text Box 4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924" cy="2435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D302741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8B:  Location of Raspberry Pi mounting holes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95A2B4" id="Text Box 443" o:spid="_x0000_s1073" type="#_x0000_t202" style="position:absolute;margin-left:3.15pt;margin-top:15.5pt;width:203.75pt;height:19.15pt;z-index:251608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" filled="f" stroked="f">
                <v:textbox inset="0,0,0,0">
                  <w:txbxContent>
                    <w:p w14:paraId="6D302741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8B:  Location of Raspberry Pi mounting holes</w:t>
                      </w:r>
                    </w:p>
                  </w:txbxContent>
                </v:textbox>
              </v:shape>
            </w:pict>
          </mc:Fallback>
        </mc:AlternateContent>
      </w:r>
    </w:p>
    <w:p w14:paraId="52808E75" w14:textId="77777777" w:rsidR="00426ECF" w:rsidRDefault="00426ECF" w:rsidP="00426ECF"/>
    <w:p w14:paraId="29BD858E" w14:textId="1FF69A0C" w:rsidR="00426ECF" w:rsidRDefault="00426ECF" w:rsidP="00426ECF">
      <w:r>
        <w:t xml:space="preserve">The Raspberry pi is inserted onto the screws and held in place using four </w:t>
      </w:r>
      <w:proofErr w:type="gramStart"/>
      <w:r>
        <w:t>M2.5X16  threaded</w:t>
      </w:r>
      <w:proofErr w:type="gramEnd"/>
      <w:r>
        <w:t xml:space="preserve"> standoffs. The Mirto2020 PCB is plugged into the Pi and secured using four M2.5X12 machine screws.</w:t>
      </w:r>
    </w:p>
    <w:p w14:paraId="66B95C78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698176" behindDoc="1" locked="0" layoutInCell="1" allowOverlap="1" wp14:anchorId="50E9AE8E" wp14:editId="5D6EE104">
            <wp:simplePos x="0" y="0"/>
            <wp:positionH relativeFrom="column">
              <wp:posOffset>3173730</wp:posOffset>
            </wp:positionH>
            <wp:positionV relativeFrom="paragraph">
              <wp:posOffset>495935</wp:posOffset>
            </wp:positionV>
            <wp:extent cx="2803525" cy="1833880"/>
            <wp:effectExtent l="0" t="0" r="0" b="0"/>
            <wp:wrapTight wrapText="bothSides">
              <wp:wrapPolygon edited="0">
                <wp:start x="0" y="0"/>
                <wp:lineTo x="0" y="21316"/>
                <wp:lineTo x="21429" y="21316"/>
                <wp:lineTo x="21429" y="0"/>
                <wp:lineTo x="0" y="0"/>
              </wp:wrapPolygon>
            </wp:wrapTight>
            <wp:docPr id="426" name="Picture 426" descr="A close-up of a circuit boar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Picture 426" descr="A close-up of a circuit board&#10;&#10;Description automatically generated with medium confidence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3525" cy="1833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0224" behindDoc="1" locked="0" layoutInCell="1" allowOverlap="1" wp14:anchorId="671C3979" wp14:editId="06FBCA9E">
            <wp:simplePos x="0" y="0"/>
            <wp:positionH relativeFrom="column">
              <wp:posOffset>-293370</wp:posOffset>
            </wp:positionH>
            <wp:positionV relativeFrom="paragraph">
              <wp:posOffset>228600</wp:posOffset>
            </wp:positionV>
            <wp:extent cx="3381375" cy="1517650"/>
            <wp:effectExtent l="0" t="0" r="9525" b="6350"/>
            <wp:wrapTight wrapText="bothSides">
              <wp:wrapPolygon edited="0">
                <wp:start x="0" y="0"/>
                <wp:lineTo x="0" y="21419"/>
                <wp:lineTo x="21539" y="21419"/>
                <wp:lineTo x="21539" y="0"/>
                <wp:lineTo x="0" y="0"/>
              </wp:wrapPolygon>
            </wp:wrapTight>
            <wp:docPr id="425" name="Picture 425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Picture 425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375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1D5729" w14:textId="77777777" w:rsidR="00426ECF" w:rsidRDefault="00426ECF" w:rsidP="00426ECF"/>
    <w:p w14:paraId="30A5AB7E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64DA6684" wp14:editId="69238806">
                <wp:simplePos x="0" y="0"/>
                <wp:positionH relativeFrom="column">
                  <wp:posOffset>74295</wp:posOffset>
                </wp:positionH>
                <wp:positionV relativeFrom="paragraph">
                  <wp:posOffset>213995</wp:posOffset>
                </wp:positionV>
                <wp:extent cx="1552575" cy="370840"/>
                <wp:effectExtent l="0" t="0" r="9525" b="10160"/>
                <wp:wrapNone/>
                <wp:docPr id="444" name="Text Box 4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52575" cy="3708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B5EDEFF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8C: Raspberry Pi positioned on </w:t>
                            </w:r>
                            <w:proofErr w:type="gramStart"/>
                            <w:r>
                              <w:t>standoffs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DA6684" id="Text Box 444" o:spid="_x0000_s1074" type="#_x0000_t202" style="position:absolute;margin-left:5.85pt;margin-top:16.85pt;width:122.25pt;height:29.2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" filled="f" stroked="f">
                <v:textbox inset="0,0,0,0">
                  <w:txbxContent>
                    <w:p w14:paraId="6B5EDEFF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8C: Raspberry Pi positioned on </w:t>
                      </w:r>
                      <w:proofErr w:type="gramStart"/>
                      <w:r>
                        <w:t>standoffs</w:t>
                      </w:r>
                      <w:proofErr w:type="gramEnd"/>
                    </w:p>
                  </w:txbxContent>
                </v:textbox>
              </v:shape>
            </w:pict>
          </mc:Fallback>
        </mc:AlternateContent>
      </w:r>
    </w:p>
    <w:p w14:paraId="5EB0D451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6F2B68D" wp14:editId="13264E16">
                <wp:simplePos x="0" y="0"/>
                <wp:positionH relativeFrom="column">
                  <wp:posOffset>3285861</wp:posOffset>
                </wp:positionH>
                <wp:positionV relativeFrom="paragraph">
                  <wp:posOffset>257175</wp:posOffset>
                </wp:positionV>
                <wp:extent cx="2587625" cy="284480"/>
                <wp:effectExtent l="0" t="0" r="3175" b="1270"/>
                <wp:wrapNone/>
                <wp:docPr id="445" name="Text Box 4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762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319DDC8A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8D: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circuit board on top of 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F2B68D" id="Text Box 445" o:spid="_x0000_s1075" type="#_x0000_t202" style="position:absolute;margin-left:258.75pt;margin-top:20.25pt;width:203.75pt;height:22.4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" filled="f" stroked="f">
                <v:textbox inset="0,0,0,0">
                  <w:txbxContent>
                    <w:p w14:paraId="319DDC8A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8D: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circuit board on top of Pi</w:t>
                      </w:r>
                    </w:p>
                  </w:txbxContent>
                </v:textbox>
              </v:shape>
            </w:pict>
          </mc:Fallback>
        </mc:AlternateContent>
      </w:r>
    </w:p>
    <w:p w14:paraId="40CE1592" w14:textId="77777777" w:rsidR="00426ECF" w:rsidRDefault="00426ECF" w:rsidP="00426ECF"/>
    <w:p w14:paraId="3D1E5C54" w14:textId="77777777" w:rsidR="00426ECF" w:rsidRDefault="00426ECF" w:rsidP="00426ECF">
      <w:pPr>
        <w:spacing w:after="0"/>
      </w:pPr>
      <w:r>
        <w:t>Hardware:</w:t>
      </w:r>
    </w:p>
    <w:p w14:paraId="50C8D7A2" w14:textId="77777777" w:rsidR="00426ECF" w:rsidRDefault="00426ECF" w:rsidP="00426ECF">
      <w:pPr>
        <w:spacing w:after="0"/>
      </w:pPr>
      <w:proofErr w:type="gramStart"/>
      <w:r>
        <w:t>4  M2.5</w:t>
      </w:r>
      <w:proofErr w:type="gramEnd"/>
      <w:r>
        <w:t xml:space="preserve"> x 4 standoffs</w:t>
      </w:r>
    </w:p>
    <w:p w14:paraId="440548E1" w14:textId="77777777" w:rsidR="00426ECF" w:rsidRDefault="00426ECF" w:rsidP="00426ECF">
      <w:pPr>
        <w:spacing w:after="0"/>
      </w:pPr>
      <w:r>
        <w:t>4 M2.5 x 16 standoffs</w:t>
      </w:r>
    </w:p>
    <w:p w14:paraId="19C9B037" w14:textId="77777777" w:rsidR="00426ECF" w:rsidRDefault="00426ECF" w:rsidP="00426ECF">
      <w:pPr>
        <w:spacing w:after="0"/>
      </w:pPr>
      <w:r>
        <w:t>8 M2.5 x 12 machine screws</w:t>
      </w:r>
    </w:p>
    <w:p w14:paraId="4D89A2F8" w14:textId="5D691AD3" w:rsidR="00F058DF" w:rsidRDefault="003F723E">
      <w:r>
        <w:rPr>
          <w:noProof/>
        </w:rPr>
        <w:lastRenderedPageBreak/>
        <w:drawing>
          <wp:anchor distT="0" distB="0" distL="114300" distR="114300" simplePos="0" relativeHeight="251709952" behindDoc="0" locked="0" layoutInCell="1" allowOverlap="1" wp14:anchorId="43791EA9" wp14:editId="3DE37223">
            <wp:simplePos x="0" y="0"/>
            <wp:positionH relativeFrom="column">
              <wp:posOffset>3542665</wp:posOffset>
            </wp:positionH>
            <wp:positionV relativeFrom="paragraph">
              <wp:posOffset>2354308</wp:posOffset>
            </wp:positionV>
            <wp:extent cx="2238783" cy="2493645"/>
            <wp:effectExtent l="5715" t="0" r="0" b="0"/>
            <wp:wrapNone/>
            <wp:docPr id="125080566" name="Picture 125080566" descr="A picture containing cartoon, illustration, design, creativ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3740" name="Picture 9" descr="A picture containing cartoon, illustration, design, creativity&#10;&#10;Description automatically generated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38783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01760" behindDoc="0" locked="0" layoutInCell="1" allowOverlap="1" wp14:anchorId="2DEED6A2" wp14:editId="0F25F2E2">
            <wp:simplePos x="0" y="0"/>
            <wp:positionH relativeFrom="column">
              <wp:posOffset>3551835</wp:posOffset>
            </wp:positionH>
            <wp:positionV relativeFrom="paragraph">
              <wp:posOffset>-462767</wp:posOffset>
            </wp:positionV>
            <wp:extent cx="2220122" cy="2493645"/>
            <wp:effectExtent l="0" t="3493" r="5398" b="5397"/>
            <wp:wrapNone/>
            <wp:docPr id="2006603740" name="Picture 9" descr="A picture containing cartoon, illustration, design, creativit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03740" name="Picture 9" descr="A picture containing cartoon, illustration, design, creativity&#10;&#10;Description automatically generated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222993" cy="2496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8992" behindDoc="0" locked="0" layoutInCell="1" allowOverlap="1" wp14:anchorId="14940F0E" wp14:editId="07E328DF">
            <wp:simplePos x="0" y="0"/>
            <wp:positionH relativeFrom="column">
              <wp:posOffset>887302</wp:posOffset>
            </wp:positionH>
            <wp:positionV relativeFrom="paragraph">
              <wp:posOffset>6521165</wp:posOffset>
            </wp:positionV>
            <wp:extent cx="3646104" cy="2381055"/>
            <wp:effectExtent l="0" t="0" r="0" b="635"/>
            <wp:wrapNone/>
            <wp:docPr id="1370091574" name="Picture 7" descr="A picture containing LEGO, machine, toy, scale mod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91574" name="Picture 7" descr="A picture containing LEGO, machine, toy, scale model&#10;&#10;Description automatically generated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104" cy="2381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8448" behindDoc="0" locked="0" layoutInCell="1" allowOverlap="1" wp14:anchorId="781401A8" wp14:editId="30A398B4">
            <wp:simplePos x="0" y="0"/>
            <wp:positionH relativeFrom="column">
              <wp:posOffset>475447</wp:posOffset>
            </wp:positionH>
            <wp:positionV relativeFrom="paragraph">
              <wp:posOffset>4520435</wp:posOffset>
            </wp:positionV>
            <wp:extent cx="1662965" cy="1608714"/>
            <wp:effectExtent l="0" t="0" r="0" b="0"/>
            <wp:wrapNone/>
            <wp:docPr id="1067491472" name="Picture 8" descr="A close-up of a circuit board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491472" name="Picture 8" descr="A close-up of a circuit board&#10;&#10;Description automatically generated with low confidence"/>
                    <pic:cNvPicPr/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843" b="33173"/>
                    <a:stretch/>
                  </pic:blipFill>
                  <pic:spPr bwMode="auto">
                    <a:xfrm>
                      <a:off x="0" y="0"/>
                      <a:ext cx="1662965" cy="16087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47488" behindDoc="0" locked="0" layoutInCell="1" allowOverlap="1" wp14:anchorId="5D0D1FA0" wp14:editId="0ED74F34">
            <wp:simplePos x="0" y="0"/>
            <wp:positionH relativeFrom="column">
              <wp:posOffset>233266</wp:posOffset>
            </wp:positionH>
            <wp:positionV relativeFrom="paragraph">
              <wp:posOffset>2751973</wp:posOffset>
            </wp:positionV>
            <wp:extent cx="2710954" cy="1610295"/>
            <wp:effectExtent l="0" t="0" r="0" b="9525"/>
            <wp:wrapNone/>
            <wp:docPr id="863681156" name="Picture 5" descr="A picture containing scale model, toy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681156" name="Picture 5" descr="A picture containing scale model, toy, LEGO&#10;&#10;Description automatically generated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0954" cy="16102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51584" behindDoc="0" locked="0" layoutInCell="1" allowOverlap="1" wp14:anchorId="0426C9E9" wp14:editId="750625C0">
            <wp:simplePos x="0" y="0"/>
            <wp:positionH relativeFrom="column">
              <wp:posOffset>-1</wp:posOffset>
            </wp:positionH>
            <wp:positionV relativeFrom="paragraph">
              <wp:posOffset>-326443</wp:posOffset>
            </wp:positionV>
            <wp:extent cx="3209731" cy="2387653"/>
            <wp:effectExtent l="0" t="0" r="0" b="0"/>
            <wp:wrapNone/>
            <wp:docPr id="2105912754" name="Picture 6" descr="A picture containing scale model, house, cartoon, LE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912754" name="Picture 6" descr="A picture containing scale model, house, cartoon, LEGO&#10;&#10;Description automatically generated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7488" cy="24008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58DF">
        <w:rPr>
          <w:noProof/>
        </w:rPr>
        <mc:AlternateContent>
          <mc:Choice Requires="wps">
            <w:drawing>
              <wp:anchor distT="0" distB="0" distL="114300" distR="114300" simplePos="0" relativeHeight="251623936" behindDoc="0" locked="0" layoutInCell="1" allowOverlap="1" wp14:anchorId="25EBE1D1" wp14:editId="441A1D2F">
                <wp:simplePos x="0" y="0"/>
                <wp:positionH relativeFrom="column">
                  <wp:posOffset>2643188</wp:posOffset>
                </wp:positionH>
                <wp:positionV relativeFrom="paragraph">
                  <wp:posOffset>1317308</wp:posOffset>
                </wp:positionV>
                <wp:extent cx="953" cy="115252"/>
                <wp:effectExtent l="0" t="0" r="37465" b="37465"/>
                <wp:wrapNone/>
                <wp:docPr id="1989354567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3" cy="115252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7E3B159" id="Straight Connector 2" o:spid="_x0000_s1026" style="position:absolute;z-index:25162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5pt,103.75pt" to="208.25pt,11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" strokecolor="yellow" strokeweight="1pt">
                <v:stroke dashstyle="1 1"/>
              </v:line>
            </w:pict>
          </mc:Fallback>
        </mc:AlternateContent>
      </w:r>
      <w:r w:rsidR="00F058DF">
        <w:rPr>
          <w:noProof/>
        </w:rPr>
        <mc:AlternateContent>
          <mc:Choice Requires="wps">
            <w:drawing>
              <wp:anchor distT="0" distB="0" distL="114300" distR="114300" simplePos="0" relativeHeight="251610624" behindDoc="0" locked="0" layoutInCell="1" allowOverlap="1" wp14:anchorId="5166BCDA" wp14:editId="38AD2C72">
                <wp:simplePos x="0" y="0"/>
                <wp:positionH relativeFrom="column">
                  <wp:posOffset>2620328</wp:posOffset>
                </wp:positionH>
                <wp:positionV relativeFrom="paragraph">
                  <wp:posOffset>606743</wp:posOffset>
                </wp:positionV>
                <wp:extent cx="953" cy="71437"/>
                <wp:effectExtent l="0" t="0" r="37465" b="24130"/>
                <wp:wrapNone/>
                <wp:docPr id="2058017939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53" cy="71437"/>
                        </a:xfrm>
                        <a:prstGeom prst="line">
                          <a:avLst/>
                        </a:prstGeom>
                        <a:ln w="12700">
                          <a:solidFill>
                            <a:srgbClr val="FFFF00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20C4F3D" id="Straight Connector 2" o:spid="_x0000_s1026" style="position:absolute;z-index:25161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6.35pt,47.8pt" to="206.45pt,5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" strokecolor="yellow" strokeweight="1pt">
                <v:stroke dashstyle="1 1"/>
              </v:line>
            </w:pict>
          </mc:Fallback>
        </mc:AlternateContent>
      </w:r>
      <w:r w:rsidR="00F058DF">
        <w:br w:type="page"/>
      </w:r>
    </w:p>
    <w:p w14:paraId="0443D1BF" w14:textId="609EF77F" w:rsidR="00426ECF" w:rsidRDefault="00426ECF" w:rsidP="00426ECF">
      <w:r>
        <w:lastRenderedPageBreak/>
        <w:t xml:space="preserve">Boards that do not have </w:t>
      </w:r>
      <w:proofErr w:type="spellStart"/>
      <w:r>
        <w:t>build</w:t>
      </w:r>
      <w:proofErr w:type="spellEnd"/>
      <w:r>
        <w:t>-in LCD display are attached to the top plate using the hole positions shown below:</w:t>
      </w:r>
    </w:p>
    <w:p w14:paraId="38D25225" w14:textId="77777777" w:rsidR="00426ECF" w:rsidRDefault="00426ECF" w:rsidP="00426ECF"/>
    <w:p w14:paraId="77A63366" w14:textId="499B7349" w:rsidR="00426ECF" w:rsidRDefault="00426ECF" w:rsidP="00426ECF">
      <w:r>
        <w:t>Teensy .96 OLED LCD mounting position.                                Teensy 1.3 OLED LCD mounting position.</w:t>
      </w:r>
    </w:p>
    <w:p w14:paraId="3E0EC7B7" w14:textId="4992648A" w:rsidR="00426ECF" w:rsidRDefault="005B2997" w:rsidP="00426E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748C4CE" wp14:editId="742E0BE4">
                <wp:simplePos x="0" y="0"/>
                <wp:positionH relativeFrom="column">
                  <wp:posOffset>1947545</wp:posOffset>
                </wp:positionH>
                <wp:positionV relativeFrom="paragraph">
                  <wp:posOffset>255905</wp:posOffset>
                </wp:positionV>
                <wp:extent cx="1679575" cy="1908175"/>
                <wp:effectExtent l="0" t="0" r="15875" b="15875"/>
                <wp:wrapSquare wrapText="bothSides"/>
                <wp:docPr id="3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79575" cy="190817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8EFCE" w14:textId="08B3BA93" w:rsidR="005B2997" w:rsidRDefault="005B2997" w:rsidP="005B2997">
                            <w:r>
                              <w:t>The Teensy PCBs has an I2C Display.</w:t>
                            </w:r>
                          </w:p>
                          <w:p w14:paraId="5C8F6762" w14:textId="573B46FC" w:rsidR="005B2997" w:rsidRDefault="005B2997" w:rsidP="005B2997">
                            <w:r>
                              <w:t xml:space="preserve">Ensure the wires </w:t>
                            </w:r>
                            <w:proofErr w:type="gramStart"/>
                            <w:r>
                              <w:t>are  connected</w:t>
                            </w:r>
                            <w:proofErr w:type="gramEnd"/>
                            <w:r>
                              <w:t xml:space="preserve"> as per the pin labels on the display and the silkscreen markings on the boards I2C connector.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48C4CE" id="_x0000_s1076" type="#_x0000_t202" style="position:absolute;margin-left:153.35pt;margin-top:20.15pt;width:132.25pt;height:150.2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">
                <v:textbox>
                  <w:txbxContent>
                    <w:p w14:paraId="0098EFCE" w14:textId="08B3BA93" w:rsidR="005B2997" w:rsidRDefault="005B2997" w:rsidP="005B2997">
                      <w:r>
                        <w:t>The Teensy PCBs has an I2C Display.</w:t>
                      </w:r>
                    </w:p>
                    <w:p w14:paraId="5C8F6762" w14:textId="573B46FC" w:rsidR="005B2997" w:rsidRDefault="005B2997" w:rsidP="005B2997">
                      <w:r>
                        <w:t xml:space="preserve">Ensure the wires </w:t>
                      </w:r>
                      <w:proofErr w:type="gramStart"/>
                      <w:r>
                        <w:t>are  connected</w:t>
                      </w:r>
                      <w:proofErr w:type="gramEnd"/>
                      <w:r>
                        <w:t xml:space="preserve"> as per the pin labels on the display and the silkscreen markings on the boards I2C connector.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4E750D3A" wp14:editId="662546AF">
                <wp:simplePos x="0" y="0"/>
                <wp:positionH relativeFrom="column">
                  <wp:posOffset>398476</wp:posOffset>
                </wp:positionH>
                <wp:positionV relativeFrom="paragraph">
                  <wp:posOffset>17780</wp:posOffset>
                </wp:positionV>
                <wp:extent cx="1297940" cy="2382520"/>
                <wp:effectExtent l="0" t="0" r="0" b="0"/>
                <wp:wrapNone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7940" cy="2382520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4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2" name="Rectangle 22"/>
                        <wps:cNvSpPr/>
                        <wps:spPr>
                          <a:xfrm>
                            <a:off x="699715" y="2393343"/>
                            <a:ext cx="676275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Oval 24"/>
                        <wps:cNvSpPr/>
                        <wps:spPr>
                          <a:xfrm>
                            <a:off x="1033669" y="253646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Oval 25"/>
                        <wps:cNvSpPr/>
                        <wps:spPr>
                          <a:xfrm>
                            <a:off x="1033669" y="3021496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518204" id="Group 28" o:spid="_x0000_s1026" style="position:absolute;margin-left:31.4pt;margin-top:1.4pt;width:102.2pt;height:187.6pt;z-index:251687936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">
                <v:shape id="Picture 4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">
                  <v:imagedata r:id="rId73" o:title=""/>
                </v:shape>
                <v:rect id="Rectangle 22" o:spid="_x0000_s1028" style="position:absolute;left:6997;top:23933;width:676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" filled="f" strokecolor="#0070c0" strokeweight="2pt"/>
                <v:oval id="Oval 24" o:spid="_x0000_s1029" style="position:absolute;left:10336;top:2536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" filled="f" strokecolor="yellow" strokeweight="2pt"/>
                <v:oval id="Oval 25" o:spid="_x0000_s1030" style="position:absolute;left:10336;top:30214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" filled="f" strokecolor="yellow" strokeweight="2pt"/>
              </v:group>
            </w:pict>
          </mc:Fallback>
        </mc:AlternateContent>
      </w:r>
      <w:r w:rsidR="00426ECF">
        <w:rPr>
          <w:noProof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437DEB1E" wp14:editId="17240F62">
                <wp:simplePos x="0" y="0"/>
                <wp:positionH relativeFrom="column">
                  <wp:posOffset>3871705</wp:posOffset>
                </wp:positionH>
                <wp:positionV relativeFrom="paragraph">
                  <wp:posOffset>87630</wp:posOffset>
                </wp:positionV>
                <wp:extent cx="1298556" cy="2382723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5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23" name="Rectangle 23"/>
                        <wps:cNvSpPr/>
                        <wps:spPr>
                          <a:xfrm>
                            <a:off x="691764" y="2401294"/>
                            <a:ext cx="819150" cy="9429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" name="Oval 26"/>
                        <wps:cNvSpPr/>
                        <wps:spPr>
                          <a:xfrm>
                            <a:off x="914400" y="2576223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" name="Oval 27"/>
                        <wps:cNvSpPr/>
                        <wps:spPr>
                          <a:xfrm>
                            <a:off x="914400" y="3013544"/>
                            <a:ext cx="152400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6C452DA7" id="Group 29" o:spid="_x0000_s1026" style="position:absolute;margin-left:304.85pt;margin-top:6.9pt;width:102.25pt;height:187.6pt;z-index:251697152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">
                <v:shape id="Picture 5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">
                  <v:imagedata r:id="rId73" o:title=""/>
                </v:shape>
                <v:rect id="Rectangle 23" o:spid="_x0000_s1028" style="position:absolute;left:6917;top:24012;width:8192;height:94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" filled="f" strokecolor="#0070c0" strokeweight="2pt"/>
                <v:oval id="Oval 26" o:spid="_x0000_s1029" style="position:absolute;left:9144;top:2576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" filled="f" strokecolor="yellow" strokeweight="2pt"/>
                <v:oval id="Oval 27" o:spid="_x0000_s1030" style="position:absolute;left:9144;top:30135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58109477" w14:textId="7E1AAA00" w:rsidR="00426ECF" w:rsidRDefault="00426ECF" w:rsidP="00426ECF">
      <w:pPr>
        <w:rPr>
          <w:noProof/>
        </w:rPr>
      </w:pPr>
    </w:p>
    <w:p w14:paraId="0F1C8308" w14:textId="26BCC363" w:rsidR="00426ECF" w:rsidRDefault="00426ECF" w:rsidP="00426ECF">
      <w:pPr>
        <w:rPr>
          <w:noProof/>
        </w:rPr>
      </w:pPr>
    </w:p>
    <w:p w14:paraId="53DB8FAA" w14:textId="51815173" w:rsidR="00426ECF" w:rsidRDefault="00426ECF" w:rsidP="00426ECF">
      <w:pPr>
        <w:rPr>
          <w:noProof/>
        </w:rPr>
      </w:pPr>
    </w:p>
    <w:p w14:paraId="29234AB8" w14:textId="433B73AF" w:rsidR="00426ECF" w:rsidRDefault="00426ECF" w:rsidP="00426ECF">
      <w:pPr>
        <w:rPr>
          <w:noProof/>
        </w:rPr>
      </w:pPr>
    </w:p>
    <w:p w14:paraId="49F64624" w14:textId="7DC6AAC6" w:rsidR="00426ECF" w:rsidRDefault="00426ECF" w:rsidP="00426ECF">
      <w:pPr>
        <w:rPr>
          <w:noProof/>
        </w:rPr>
      </w:pPr>
    </w:p>
    <w:p w14:paraId="07EDAFFE" w14:textId="77777777" w:rsidR="00426ECF" w:rsidRDefault="00426ECF" w:rsidP="00426ECF">
      <w:pPr>
        <w:rPr>
          <w:noProof/>
        </w:rPr>
      </w:pPr>
    </w:p>
    <w:p w14:paraId="44855FBE" w14:textId="77777777" w:rsidR="00426ECF" w:rsidRDefault="00426ECF" w:rsidP="00426ECF">
      <w:pPr>
        <w:rPr>
          <w:noProof/>
        </w:rPr>
      </w:pPr>
    </w:p>
    <w:p w14:paraId="4BB6C5E7" w14:textId="77777777" w:rsidR="00426ECF" w:rsidRDefault="00426ECF" w:rsidP="00426ECF">
      <w:pPr>
        <w:rPr>
          <w:noProof/>
        </w:rPr>
      </w:pPr>
    </w:p>
    <w:p w14:paraId="3DD30C81" w14:textId="626076CE" w:rsidR="00426ECF" w:rsidRDefault="00426ECF" w:rsidP="00426ECF">
      <w:pPr>
        <w:rPr>
          <w:noProof/>
        </w:rPr>
      </w:pPr>
    </w:p>
    <w:p w14:paraId="649385AE" w14:textId="4CD24107" w:rsidR="00426ECF" w:rsidRDefault="009F324B" w:rsidP="00426EC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3007A80B" wp14:editId="1541B65C">
                <wp:simplePos x="0" y="0"/>
                <wp:positionH relativeFrom="column">
                  <wp:posOffset>2205355</wp:posOffset>
                </wp:positionH>
                <wp:positionV relativeFrom="paragraph">
                  <wp:posOffset>297815</wp:posOffset>
                </wp:positionV>
                <wp:extent cx="3274695" cy="1404620"/>
                <wp:effectExtent l="0" t="0" r="20955" b="17145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7469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9196B3" w14:textId="07DEF73B" w:rsidR="009F324B" w:rsidRDefault="009F324B">
                            <w:r>
                              <w:t>Wire colors may vary on the LCD cable. Ensure that the order of the colors on the LCD connecter is the same as the PCB connector.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007A80B" id="_x0000_s1077" type="#_x0000_t202" style="position:absolute;margin-left:173.65pt;margin-top:23.45pt;width:257.85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">
                <v:textbox style="mso-fit-shape-to-text:t">
                  <w:txbxContent>
                    <w:p w14:paraId="009196B3" w14:textId="07DEF73B" w:rsidR="009F324B" w:rsidRDefault="009F324B">
                      <w:r>
                        <w:t>Wire colors may vary on the LCD cable. Ensure that the order of the colors on the LCD connecter is the same as the PCB connector.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26ECF">
        <w:rPr>
          <w:noProof/>
        </w:rPr>
        <w:t>Pico board color LCD mounting position.</w:t>
      </w:r>
    </w:p>
    <w:p w14:paraId="0A7C55BB" w14:textId="5FE45200" w:rsidR="00426ECF" w:rsidRDefault="00426ECF" w:rsidP="00426ECF"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5BB456AD" wp14:editId="6956C84C">
                <wp:simplePos x="0" y="0"/>
                <wp:positionH relativeFrom="column">
                  <wp:posOffset>496267</wp:posOffset>
                </wp:positionH>
                <wp:positionV relativeFrom="paragraph">
                  <wp:posOffset>24055</wp:posOffset>
                </wp:positionV>
                <wp:extent cx="1298556" cy="2382723"/>
                <wp:effectExtent l="0" t="0" r="0" b="0"/>
                <wp:wrapNone/>
                <wp:docPr id="31" name="Group 3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98556" cy="2382723"/>
                          <a:chOff x="0" y="0"/>
                          <a:chExt cx="1990725" cy="360553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>
                            <a:picLocks noChangeAspect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90725" cy="36055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8" name="Rectangle: Rounded Corners 8"/>
                        <wps:cNvSpPr/>
                        <wps:spPr>
                          <a:xfrm>
                            <a:off x="645256" y="2361913"/>
                            <a:ext cx="939527" cy="1015365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rgbClr val="0070C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" name="Oval 13"/>
                        <wps:cNvSpPr/>
                        <wps:spPr>
                          <a:xfrm>
                            <a:off x="686663" y="2389517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Oval 16"/>
                        <wps:cNvSpPr/>
                        <wps:spPr>
                          <a:xfrm>
                            <a:off x="683213" y="3196949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1397480" y="239296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" name="Oval 21"/>
                        <wps:cNvSpPr/>
                        <wps:spPr>
                          <a:xfrm>
                            <a:off x="1397480" y="3190048"/>
                            <a:ext cx="155575" cy="152400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rgbClr val="FFFF0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1E6311B" id="Group 31" o:spid="_x0000_s1026" style="position:absolute;margin-left:39.1pt;margin-top:1.9pt;width:102.25pt;height:187.6pt;z-index:251662336;mso-width-relative:margin;mso-height-relative:margin" coordsize="19907,360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">
                <v:shape id="Picture 7" o:spid="_x0000_s1027" type="#_x0000_t75" style="position:absolute;width:19907;height:36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">
                  <v:imagedata r:id="rId73" o:title=""/>
                </v:shape>
                <v:roundrect id="Rectangle: Rounded Corners 8" o:spid="_x0000_s1028" style="position:absolute;left:6452;top:23619;width:9395;height:10153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" filled="f" strokecolor="#0070c0" strokeweight="2pt"/>
                <v:oval id="Oval 13" o:spid="_x0000_s1029" style="position:absolute;left:6866;top:23895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" filled="f" strokecolor="yellow" strokeweight="2pt"/>
                <v:oval id="Oval 16" o:spid="_x0000_s1030" style="position:absolute;left:6832;top:31969;width:1555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" filled="f" strokecolor="yellow" strokeweight="2pt"/>
                <v:oval id="Oval 18" o:spid="_x0000_s1031" style="position:absolute;left:13974;top:23929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" filled="f" strokecolor="yellow" strokeweight="2pt"/>
                <v:oval id="Oval 21" o:spid="_x0000_s1032" style="position:absolute;left:13974;top:31900;width:1556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" filled="f" strokecolor="yellow" strokeweight="2pt"/>
              </v:group>
            </w:pict>
          </mc:Fallback>
        </mc:AlternateContent>
      </w:r>
    </w:p>
    <w:p w14:paraId="5EF1A187" w14:textId="155F3CFD" w:rsidR="00426ECF" w:rsidRDefault="009F324B" w:rsidP="00426ECF"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17E18208" wp14:editId="47A76188">
                <wp:simplePos x="0" y="0"/>
                <wp:positionH relativeFrom="column">
                  <wp:posOffset>4212535</wp:posOffset>
                </wp:positionH>
                <wp:positionV relativeFrom="paragraph">
                  <wp:posOffset>1210088</wp:posOffset>
                </wp:positionV>
                <wp:extent cx="115956" cy="200439"/>
                <wp:effectExtent l="38100" t="38100" r="17780" b="9525"/>
                <wp:wrapNone/>
                <wp:docPr id="38" name="Straight Arrow Connector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5956" cy="20043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8CCD23" id="Straight Arrow Connector 38" o:spid="_x0000_s1026" type="#_x0000_t32" style="position:absolute;margin-left:331.7pt;margin-top:95.3pt;width:9.15pt;height:15.8pt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" strokecolor="white [3212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12480BBB" wp14:editId="0B0F4FEF">
                <wp:simplePos x="0" y="0"/>
                <wp:positionH relativeFrom="column">
                  <wp:posOffset>3437283</wp:posOffset>
                </wp:positionH>
                <wp:positionV relativeFrom="paragraph">
                  <wp:posOffset>1665827</wp:posOffset>
                </wp:positionV>
                <wp:extent cx="667578" cy="45719"/>
                <wp:effectExtent l="38100" t="57150" r="18415" b="88265"/>
                <wp:wrapNone/>
                <wp:docPr id="37" name="Straight Arrow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7578" cy="45719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04C46" id="Straight Arrow Connector 37" o:spid="_x0000_s1026" type="#_x0000_t32" style="position:absolute;margin-left:270.65pt;margin-top:131.15pt;width:52.55pt;height:3.6pt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" strokecolor="white [3212]" strokeweight="3pt">
                <v:stroke endarrow="block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19DD1279" wp14:editId="167FC461">
                <wp:simplePos x="0" y="0"/>
                <wp:positionH relativeFrom="column">
                  <wp:posOffset>4020820</wp:posOffset>
                </wp:positionH>
                <wp:positionV relativeFrom="paragraph">
                  <wp:posOffset>1370330</wp:posOffset>
                </wp:positionV>
                <wp:extent cx="551180" cy="481965"/>
                <wp:effectExtent l="0" t="0" r="20320" b="13335"/>
                <wp:wrapSquare wrapText="bothSides"/>
                <wp:docPr id="3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1180" cy="4819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8892134" w14:textId="4AE4F861" w:rsidR="009F324B" w:rsidRDefault="009F324B" w:rsidP="009F324B">
                            <w:pPr>
                              <w:spacing w:after="0"/>
                              <w:jc w:val="center"/>
                            </w:pPr>
                            <w:r>
                              <w:t>Same</w:t>
                            </w:r>
                          </w:p>
                          <w:p w14:paraId="48849DF0" w14:textId="6F91697F" w:rsidR="009F324B" w:rsidRDefault="009F324B" w:rsidP="009F324B">
                            <w:pPr>
                              <w:spacing w:after="0"/>
                              <w:jc w:val="center"/>
                            </w:pPr>
                            <w:r>
                              <w:t>color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DD1279" id="_x0000_s1078" type="#_x0000_t202" style="position:absolute;margin-left:316.6pt;margin-top:107.9pt;width:43.4pt;height:37.95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">
                <v:textbox>
                  <w:txbxContent>
                    <w:p w14:paraId="38892134" w14:textId="4AE4F861" w:rsidR="009F324B" w:rsidRDefault="009F324B" w:rsidP="009F324B">
                      <w:pPr>
                        <w:spacing w:after="0"/>
                        <w:jc w:val="center"/>
                      </w:pPr>
                      <w:r>
                        <w:t>Same</w:t>
                      </w:r>
                    </w:p>
                    <w:p w14:paraId="48849DF0" w14:textId="6F91697F" w:rsidR="009F324B" w:rsidRDefault="009F324B" w:rsidP="009F324B">
                      <w:pPr>
                        <w:spacing w:after="0"/>
                        <w:jc w:val="center"/>
                      </w:pPr>
                      <w:r>
                        <w:t>color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74DBC393" wp14:editId="122544F7">
            <wp:simplePos x="0" y="0"/>
            <wp:positionH relativeFrom="column">
              <wp:posOffset>2607794</wp:posOffset>
            </wp:positionH>
            <wp:positionV relativeFrom="paragraph">
              <wp:posOffset>50592</wp:posOffset>
            </wp:positionV>
            <wp:extent cx="1578963" cy="2425148"/>
            <wp:effectExtent l="0" t="4128" r="0" b="0"/>
            <wp:wrapNone/>
            <wp:docPr id="34" name="Picture 34" descr="A close-up of a computer chip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A close-up of a computer chip&#10;&#10;Description automatically generated with low confidence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1578963" cy="242514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6ECF">
        <w:br w:type="page"/>
      </w:r>
    </w:p>
    <w:p w14:paraId="76CE9387" w14:textId="77777777" w:rsidR="00426ECF" w:rsidRDefault="00426ECF" w:rsidP="00426ECF">
      <w:r>
        <w:lastRenderedPageBreak/>
        <w:t>Assembling the Arduino version:</w:t>
      </w:r>
    </w:p>
    <w:p w14:paraId="6DFE99ED" w14:textId="77777777" w:rsidR="00426ECF" w:rsidRDefault="00426ECF" w:rsidP="00426ECF">
      <w:pPr>
        <w:spacing w:after="0"/>
      </w:pPr>
      <w:r>
        <w:t xml:space="preserve">Attach the Arduino mount using four M3x8 machine screws and nuts. The mount is supplied with Arduino Uno </w:t>
      </w:r>
      <w:proofErr w:type="spellStart"/>
      <w:r>
        <w:t>WiFi</w:t>
      </w:r>
      <w:proofErr w:type="spellEnd"/>
      <w:r>
        <w:t xml:space="preserve"> rev 2 or can be ordered from Arduino supplier as part number X000019. </w:t>
      </w:r>
    </w:p>
    <w:p w14:paraId="5B640AEA" w14:textId="77777777" w:rsidR="00426ECF" w:rsidRDefault="00426ECF" w:rsidP="00426ECF">
      <w:pPr>
        <w:spacing w:after="0"/>
      </w:pPr>
      <w:r>
        <w:t xml:space="preserve">The Arduino board and </w:t>
      </w:r>
      <w:proofErr w:type="spellStart"/>
      <w:r>
        <w:t>Mirto</w:t>
      </w:r>
      <w:proofErr w:type="spellEnd"/>
      <w:r>
        <w:t xml:space="preserve"> PCB can be press fitted to the mount after assembling the robot.</w:t>
      </w:r>
    </w:p>
    <w:p w14:paraId="2803898D" w14:textId="77777777" w:rsidR="00426ECF" w:rsidRDefault="00426ECF" w:rsidP="00426ECF">
      <w:pPr>
        <w:spacing w:after="0"/>
      </w:pPr>
    </w:p>
    <w:p w14:paraId="2AC0B832" w14:textId="77777777" w:rsidR="00426ECF" w:rsidRDefault="00426ECF" w:rsidP="00426ECF">
      <w:pPr>
        <w:spacing w:after="0"/>
      </w:pPr>
      <w:r>
        <w:t>Hardware:</w:t>
      </w:r>
    </w:p>
    <w:p w14:paraId="3E672510" w14:textId="77777777" w:rsidR="00426ECF" w:rsidRDefault="00426ECF" w:rsidP="00426ECF">
      <w:pPr>
        <w:spacing w:after="0"/>
      </w:pPr>
      <w:r>
        <w:rPr>
          <w:noProof/>
        </w:rPr>
        <w:drawing>
          <wp:anchor distT="0" distB="0" distL="114300" distR="114300" simplePos="0" relativeHeight="251703296" behindDoc="1" locked="0" layoutInCell="1" allowOverlap="1" wp14:anchorId="0C3471E2" wp14:editId="258B1A2D">
            <wp:simplePos x="0" y="0"/>
            <wp:positionH relativeFrom="column">
              <wp:posOffset>1541145</wp:posOffset>
            </wp:positionH>
            <wp:positionV relativeFrom="paragraph">
              <wp:posOffset>-6985</wp:posOffset>
            </wp:positionV>
            <wp:extent cx="2753360" cy="2722880"/>
            <wp:effectExtent l="0" t="0" r="8890" b="1270"/>
            <wp:wrapTight wrapText="bothSides">
              <wp:wrapPolygon edited="0">
                <wp:start x="0" y="0"/>
                <wp:lineTo x="0" y="21459"/>
                <wp:lineTo x="21520" y="21459"/>
                <wp:lineTo x="21520" y="0"/>
                <wp:lineTo x="0" y="0"/>
              </wp:wrapPolygon>
            </wp:wrapTight>
            <wp:docPr id="429" name="Picture 429" descr="Applicatio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Picture 429" descr="Application&#10;&#10;Description automatically generated with low confidence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336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4 M3 x 8 machine screws</w:t>
      </w:r>
    </w:p>
    <w:p w14:paraId="1605BAEB" w14:textId="77777777" w:rsidR="00426ECF" w:rsidRDefault="00426ECF" w:rsidP="00426ECF">
      <w:pPr>
        <w:spacing w:after="0"/>
      </w:pPr>
      <w:r>
        <w:t>4 M3 nuts</w:t>
      </w:r>
    </w:p>
    <w:p w14:paraId="74E0969F" w14:textId="77777777" w:rsidR="00426ECF" w:rsidRPr="00FA6883" w:rsidRDefault="00426ECF" w:rsidP="00426ECF"/>
    <w:p w14:paraId="66FF3604" w14:textId="77777777" w:rsidR="00426ECF" w:rsidRDefault="00426ECF" w:rsidP="00426ECF"/>
    <w:p w14:paraId="67C812CA" w14:textId="77777777" w:rsidR="00426ECF" w:rsidRDefault="00426ECF" w:rsidP="00426ECF"/>
    <w:p w14:paraId="0185B956" w14:textId="77777777" w:rsidR="00426ECF" w:rsidRDefault="00426ECF" w:rsidP="00426ECF"/>
    <w:p w14:paraId="0223C594" w14:textId="77777777" w:rsidR="00426ECF" w:rsidRDefault="00426ECF" w:rsidP="00426ECF"/>
    <w:p w14:paraId="315F6E1F" w14:textId="77777777" w:rsidR="00426ECF" w:rsidRDefault="00426ECF" w:rsidP="00426ECF"/>
    <w:p w14:paraId="351078CF" w14:textId="77777777" w:rsidR="00426ECF" w:rsidRDefault="00426ECF" w:rsidP="00426ECF"/>
    <w:p w14:paraId="53F76AB6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004A2426" wp14:editId="52CACA41">
                <wp:simplePos x="0" y="0"/>
                <wp:positionH relativeFrom="column">
                  <wp:posOffset>1543685</wp:posOffset>
                </wp:positionH>
                <wp:positionV relativeFrom="paragraph">
                  <wp:posOffset>76200</wp:posOffset>
                </wp:positionV>
                <wp:extent cx="2846705" cy="284480"/>
                <wp:effectExtent l="0" t="0" r="10795" b="1270"/>
                <wp:wrapNone/>
                <wp:docPr id="462" name="Text Box 4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022765F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9A: Location of mounting holes for Arduino mount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A2426" id="Text Box 462" o:spid="_x0000_s1079" type="#_x0000_t202" style="position:absolute;margin-left:121.55pt;margin-top:6pt;width:224.15pt;height:22.4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vu38Dw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" filled="f" stroked="f">
                <v:textbox inset="0,0,0,0">
                  <w:txbxContent>
                    <w:p w14:paraId="1022765F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9A: Location of mounting holes for Arduino mount </w:t>
                      </w:r>
                    </w:p>
                  </w:txbxContent>
                </v:textbox>
              </v:shape>
            </w:pict>
          </mc:Fallback>
        </mc:AlternateContent>
      </w:r>
    </w:p>
    <w:p w14:paraId="55C5B194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704320" behindDoc="1" locked="0" layoutInCell="1" allowOverlap="1" wp14:anchorId="7E101684" wp14:editId="6477F5F4">
            <wp:simplePos x="0" y="0"/>
            <wp:positionH relativeFrom="column">
              <wp:posOffset>749300</wp:posOffset>
            </wp:positionH>
            <wp:positionV relativeFrom="paragraph">
              <wp:posOffset>193675</wp:posOffset>
            </wp:positionV>
            <wp:extent cx="3993515" cy="2037715"/>
            <wp:effectExtent l="0" t="0" r="6985" b="635"/>
            <wp:wrapTight wrapText="bothSides">
              <wp:wrapPolygon edited="0">
                <wp:start x="0" y="0"/>
                <wp:lineTo x="0" y="21405"/>
                <wp:lineTo x="21535" y="21405"/>
                <wp:lineTo x="21535" y="0"/>
                <wp:lineTo x="0" y="0"/>
              </wp:wrapPolygon>
            </wp:wrapTight>
            <wp:docPr id="428" name="Picture 4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 428" descr="Dia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3515" cy="2037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C3A5AAD" w14:textId="77777777" w:rsidR="00426ECF" w:rsidRDefault="00426ECF" w:rsidP="00426ECF"/>
    <w:p w14:paraId="05B56582" w14:textId="77777777" w:rsidR="00426ECF" w:rsidRDefault="00426ECF" w:rsidP="00426ECF"/>
    <w:p w14:paraId="1B03EAB8" w14:textId="77777777" w:rsidR="00426ECF" w:rsidRDefault="00426ECF" w:rsidP="00426ECF"/>
    <w:p w14:paraId="00505B0E" w14:textId="77777777" w:rsidR="00426ECF" w:rsidRDefault="00426ECF" w:rsidP="00426ECF"/>
    <w:p w14:paraId="25C1E322" w14:textId="77777777" w:rsidR="00426ECF" w:rsidRDefault="00426ECF" w:rsidP="00426ECF"/>
    <w:p w14:paraId="1A3347ED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190EF855" wp14:editId="48BE12B4">
                <wp:simplePos x="0" y="0"/>
                <wp:positionH relativeFrom="column">
                  <wp:posOffset>1540510</wp:posOffset>
                </wp:positionH>
                <wp:positionV relativeFrom="paragraph">
                  <wp:posOffset>269875</wp:posOffset>
                </wp:positionV>
                <wp:extent cx="2846705" cy="284480"/>
                <wp:effectExtent l="0" t="0" r="10795" b="1270"/>
                <wp:wrapNone/>
                <wp:docPr id="463" name="Text Box 4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523E4FE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9B: Attaching Arduino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0EF855" id="Text Box 463" o:spid="_x0000_s1080" type="#_x0000_t202" style="position:absolute;margin-left:121.3pt;margin-top:21.25pt;width:224.15pt;height:22.4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" filled="f" stroked="f">
                <v:textbox inset="0,0,0,0">
                  <w:txbxContent>
                    <w:p w14:paraId="1523E4FE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9B: Attaching Arduino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3C5B1648" w14:textId="77777777" w:rsidR="00426ECF" w:rsidRDefault="00426ECF" w:rsidP="00426ECF"/>
    <w:p w14:paraId="0D729111" w14:textId="77777777" w:rsidR="00426ECF" w:rsidRDefault="00426ECF" w:rsidP="00426ECF">
      <w:r>
        <w:rPr>
          <w:noProof/>
        </w:rPr>
        <w:drawing>
          <wp:anchor distT="0" distB="0" distL="114300" distR="114300" simplePos="0" relativeHeight="251707392" behindDoc="1" locked="0" layoutInCell="1" allowOverlap="1" wp14:anchorId="7D212D99" wp14:editId="3F8E57CB">
            <wp:simplePos x="0" y="0"/>
            <wp:positionH relativeFrom="column">
              <wp:posOffset>749935</wp:posOffset>
            </wp:positionH>
            <wp:positionV relativeFrom="paragraph">
              <wp:posOffset>41910</wp:posOffset>
            </wp:positionV>
            <wp:extent cx="3914775" cy="1621155"/>
            <wp:effectExtent l="0" t="0" r="9525" b="0"/>
            <wp:wrapTight wrapText="bothSides">
              <wp:wrapPolygon edited="0">
                <wp:start x="0" y="0"/>
                <wp:lineTo x="0" y="21321"/>
                <wp:lineTo x="21547" y="21321"/>
                <wp:lineTo x="21547" y="0"/>
                <wp:lineTo x="0" y="0"/>
              </wp:wrapPolygon>
            </wp:wrapTight>
            <wp:docPr id="454" name="Picture 45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4" name="Picture 454" descr="Diagram, engineering drawing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4775" cy="162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3E288" w14:textId="77777777" w:rsidR="00426ECF" w:rsidRDefault="00426ECF" w:rsidP="00426ECF"/>
    <w:p w14:paraId="048685CE" w14:textId="77777777" w:rsidR="00426ECF" w:rsidRDefault="00426ECF" w:rsidP="00426ECF"/>
    <w:p w14:paraId="37C7CFD5" w14:textId="77777777" w:rsidR="00426ECF" w:rsidRDefault="00426ECF" w:rsidP="00426ECF"/>
    <w:p w14:paraId="077CE75D" w14:textId="77777777" w:rsidR="00426ECF" w:rsidRDefault="00426ECF" w:rsidP="00426ECF"/>
    <w:p w14:paraId="5DC48B1D" w14:textId="77777777" w:rsidR="00426ECF" w:rsidRDefault="00426ECF" w:rsidP="00426ECF">
      <w:r w:rsidRPr="00D562A2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1958850D" wp14:editId="3EE05D3B">
                <wp:simplePos x="0" y="0"/>
                <wp:positionH relativeFrom="column">
                  <wp:posOffset>1186815</wp:posOffset>
                </wp:positionH>
                <wp:positionV relativeFrom="paragraph">
                  <wp:posOffset>191135</wp:posOffset>
                </wp:positionV>
                <wp:extent cx="2846705" cy="284480"/>
                <wp:effectExtent l="0" t="0" r="10795" b="1270"/>
                <wp:wrapNone/>
                <wp:docPr id="464" name="Text Box 4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6705" cy="284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D14ACE2" w14:textId="77777777" w:rsidR="00426ECF" w:rsidRPr="009D0AA9" w:rsidRDefault="00426ECF" w:rsidP="00426EC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 xml:space="preserve">Figure 9C: Arduino and motor shield located on </w:t>
                            </w:r>
                            <w:proofErr w:type="gramStart"/>
                            <w:r>
                              <w:t>mount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958850D" id="Text Box 464" o:spid="_x0000_s1081" type="#_x0000_t202" style="position:absolute;margin-left:93.45pt;margin-top:15.05pt;width:224.15pt;height:22.4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" filled="f" stroked="f">
                <v:textbox inset="0,0,0,0">
                  <w:txbxContent>
                    <w:p w14:paraId="1D14ACE2" w14:textId="77777777" w:rsidR="00426ECF" w:rsidRPr="009D0AA9" w:rsidRDefault="00426ECF" w:rsidP="00426ECF">
                      <w:pPr>
                        <w:pStyle w:val="Caption"/>
                        <w:rPr>
                          <w:noProof/>
                        </w:rPr>
                      </w:pPr>
                      <w:r>
                        <w:t xml:space="preserve">Figure 9C: Arduino and motor shield located on </w:t>
                      </w:r>
                      <w:proofErr w:type="gramStart"/>
                      <w:r>
                        <w:t>mount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14:paraId="627E0B14" w14:textId="4971D34A" w:rsidR="00AD75E4" w:rsidRPr="00F97567" w:rsidRDefault="00F97567" w:rsidP="009941AB">
      <w:pPr>
        <w:jc w:val="center"/>
        <w:rPr>
          <w:b/>
          <w:bCs/>
          <w:sz w:val="28"/>
        </w:rPr>
      </w:pPr>
      <w:r w:rsidRPr="00F97567">
        <w:rPr>
          <w:b/>
          <w:bCs/>
          <w:sz w:val="28"/>
        </w:rPr>
        <w:lastRenderedPageBreak/>
        <w:t xml:space="preserve">Appendix B - </w:t>
      </w:r>
      <w:r w:rsidR="00AD75E4" w:rsidRPr="00F97567">
        <w:rPr>
          <w:b/>
          <w:bCs/>
          <w:sz w:val="28"/>
        </w:rPr>
        <w:t xml:space="preserve">Electronic </w:t>
      </w:r>
      <w:r w:rsidR="00CC5C97" w:rsidRPr="00F97567">
        <w:rPr>
          <w:b/>
          <w:bCs/>
          <w:sz w:val="28"/>
        </w:rPr>
        <w:t>A</w:t>
      </w:r>
      <w:r w:rsidR="00AD75E4" w:rsidRPr="00F97567">
        <w:rPr>
          <w:b/>
          <w:bCs/>
          <w:sz w:val="28"/>
        </w:rPr>
        <w:t>ssembly and Wiring Information</w:t>
      </w:r>
    </w:p>
    <w:p w14:paraId="187BE3A5" w14:textId="77777777" w:rsidR="00AD75E4" w:rsidRPr="009941AB" w:rsidRDefault="00AD75E4" w:rsidP="009941AB">
      <w:pPr>
        <w:jc w:val="center"/>
        <w:rPr>
          <w:sz w:val="28"/>
        </w:rPr>
      </w:pPr>
    </w:p>
    <w:p w14:paraId="63D90190" w14:textId="77777777" w:rsidR="00DB6398" w:rsidRDefault="00DB6398">
      <w:r>
        <w:t>The IR Sensor Connector Board is made by</w:t>
      </w:r>
      <w:ins w:id="1" w:author="Michael" w:date="2018-07-28T18:54:00Z">
        <w:r w:rsidR="00F2025C">
          <w:t xml:space="preserve"> </w:t>
        </w:r>
      </w:ins>
      <w:ins w:id="2" w:author="Michael" w:date="2018-07-28T18:53:00Z">
        <w:r w:rsidR="00F2025C">
          <w:t xml:space="preserve">inserting </w:t>
        </w:r>
      </w:ins>
      <w:del w:id="3" w:author="Michael" w:date="2018-07-28T18:53:00Z">
        <w:r w:rsidDel="00F2025C">
          <w:delText xml:space="preserve"> </w:delText>
        </w:r>
      </w:del>
      <w:del w:id="4" w:author="Michael" w:date="2018-07-28T18:54:00Z">
        <w:r w:rsidDel="00F2025C">
          <w:delText xml:space="preserve">soldering </w:delText>
        </w:r>
      </w:del>
      <w:ins w:id="5" w:author="Michael" w:date="2018-07-28T18:52:00Z">
        <w:r w:rsidR="00F2025C">
          <w:t xml:space="preserve">three IR sensors </w:t>
        </w:r>
      </w:ins>
      <w:ins w:id="6" w:author="Michael" w:date="2018-07-28T18:54:00Z">
        <w:r w:rsidR="00F2025C">
          <w:t xml:space="preserve">from </w:t>
        </w:r>
      </w:ins>
      <w:ins w:id="7" w:author="Michael" w:date="2018-07-28T18:52:00Z">
        <w:r w:rsidR="00F2025C">
          <w:t>the underside  of the</w:t>
        </w:r>
      </w:ins>
      <w:ins w:id="8" w:author="Michael" w:date="2018-07-28T18:53:00Z">
        <w:r w:rsidR="00F2025C">
          <w:t xml:space="preserve"> </w:t>
        </w:r>
      </w:ins>
      <w:ins w:id="9" w:author="Michael" w:date="2018-07-28T18:52:00Z">
        <w:r w:rsidR="00F2025C">
          <w:t>board</w:t>
        </w:r>
      </w:ins>
      <w:ins w:id="10" w:author="Michael" w:date="2018-07-28T18:53:00Z">
        <w:r w:rsidR="00F2025C">
          <w:t>.</w:t>
        </w:r>
      </w:ins>
      <w:del w:id="11" w:author="Michael" w:date="2018-07-28T18:53:00Z">
        <w:r w:rsidDel="00F2025C">
          <w:delText xml:space="preserve">the eight pin header inserted from underneath, </w:delText>
        </w:r>
      </w:del>
      <w:r>
        <w:t xml:space="preserve">   </w:t>
      </w:r>
      <w:ins w:id="12" w:author="Michael" w:date="2018-07-28T18:53:00Z">
        <w:r w:rsidR="00F2025C">
          <w:t xml:space="preserve">Three 47K resistors and one 47 ohm resistor </w:t>
        </w:r>
      </w:ins>
      <w:ins w:id="13" w:author="Michael" w:date="2018-07-28T18:54:00Z">
        <w:r w:rsidR="00F2025C">
          <w:t>are</w:t>
        </w:r>
      </w:ins>
      <w:ins w:id="14" w:author="Michael" w:date="2018-07-28T18:53:00Z">
        <w:r w:rsidR="00F2025C">
          <w:t xml:space="preserve"> placed </w:t>
        </w:r>
      </w:ins>
      <w:ins w:id="15" w:author="Michael" w:date="2018-07-28T18:54:00Z">
        <w:r w:rsidR="00F2025C">
          <w:t xml:space="preserve">on </w:t>
        </w:r>
      </w:ins>
      <w:ins w:id="16" w:author="Michael" w:date="2018-07-28T18:53:00Z">
        <w:r w:rsidR="00F2025C">
          <w:t>the upper side of the board</w:t>
        </w:r>
      </w:ins>
      <w:del w:id="17" w:author="Michael" w:date="2018-07-28T18:53:00Z">
        <w:r w:rsidDel="00F2025C">
          <w:delText>the</w:delText>
        </w:r>
      </w:del>
      <w:del w:id="18" w:author="Michael" w:date="2018-07-28T18:54:00Z">
        <w:r w:rsidDel="00F2025C">
          <w:delText>n</w:delText>
        </w:r>
      </w:del>
      <w:ins w:id="19" w:author="Michael" w:date="2018-07-28T18:54:00Z">
        <w:r w:rsidR="00F2025C">
          <w:t>.</w:t>
        </w:r>
      </w:ins>
      <w:del w:id="20" w:author="Michael" w:date="2018-07-28T18:54:00Z">
        <w:r w:rsidDel="00F2025C">
          <w:delText xml:space="preserve"> solder the six pin header t</w:delText>
        </w:r>
      </w:del>
      <w:ins w:id="21" w:author="Michael" w:date="2018-07-28T18:54:00Z">
        <w:r w:rsidR="00F2025C">
          <w:t xml:space="preserve"> Solder two 0.1 </w:t>
        </w:r>
        <w:proofErr w:type="spellStart"/>
        <w:r w:rsidR="00F2025C">
          <w:t>uF</w:t>
        </w:r>
        <w:proofErr w:type="spellEnd"/>
        <w:r w:rsidR="00F2025C">
          <w:t xml:space="preserve"> ceramic capa</w:t>
        </w:r>
      </w:ins>
      <w:ins w:id="22" w:author="Michael" w:date="2018-07-28T18:55:00Z">
        <w:r w:rsidR="00F2025C">
          <w:t>citors and the 2x3 connector as shown below</w:t>
        </w:r>
      </w:ins>
      <w:del w:id="23" w:author="Michael" w:date="2018-07-28T18:55:00Z">
        <w:r w:rsidDel="00F2025C">
          <w:delText>o the top.</w:delText>
        </w:r>
        <w:r w:rsidR="00CC5C97" w:rsidDel="00F2025C">
          <w:delText xml:space="preserve"> The IR sensors are connected to the main circuit board using a 6 conductor IDC cable</w:delText>
        </w:r>
      </w:del>
      <w:r w:rsidR="00CC5C97">
        <w:t>.</w:t>
      </w:r>
    </w:p>
    <w:p w14:paraId="171DDC3D" w14:textId="77777777" w:rsidR="00DB6398" w:rsidRDefault="00F2025C">
      <w:ins w:id="24" w:author="Michael" w:date="2018-07-28T18:50:00Z">
        <w:r>
          <w:rPr>
            <w:noProof/>
          </w:rPr>
          <w:drawing>
            <wp:anchor distT="0" distB="0" distL="114300" distR="114300" simplePos="0" relativeHeight="251638784" behindDoc="1" locked="0" layoutInCell="1" allowOverlap="1" wp14:anchorId="69824645" wp14:editId="08A5207F">
              <wp:simplePos x="0" y="0"/>
              <wp:positionH relativeFrom="column">
                <wp:posOffset>-80645</wp:posOffset>
              </wp:positionH>
              <wp:positionV relativeFrom="paragraph">
                <wp:posOffset>156210</wp:posOffset>
              </wp:positionV>
              <wp:extent cx="1945640" cy="728980"/>
              <wp:effectExtent l="0" t="0" r="0" b="0"/>
              <wp:wrapTight wrapText="bothSides">
                <wp:wrapPolygon edited="0">
                  <wp:start x="0" y="0"/>
                  <wp:lineTo x="0" y="20885"/>
                  <wp:lineTo x="21360" y="20885"/>
                  <wp:lineTo x="21360" y="0"/>
                  <wp:lineTo x="0" y="0"/>
                </wp:wrapPolygon>
              </wp:wrapTight>
              <wp:docPr id="397" name="Picture 39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69"/>
                      <pic:cNvPicPr>
                        <a:picLocks noChangeAspect="1" noChangeArrowheads="1"/>
                      </pic:cNvPicPr>
                    </pic:nvPicPr>
                    <pic:blipFill>
                      <a:blip r:embed="rId77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945640" cy="7289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ins w:id="25" w:author="Michael" w:date="2018-07-28T18:51:00Z">
        <w:r>
          <w:rPr>
            <w:noProof/>
          </w:rPr>
          <w:drawing>
            <wp:anchor distT="0" distB="0" distL="114300" distR="114300" simplePos="0" relativeHeight="251641856" behindDoc="1" locked="0" layoutInCell="1" allowOverlap="1" wp14:anchorId="23317644" wp14:editId="7B516D74">
              <wp:simplePos x="0" y="0"/>
              <wp:positionH relativeFrom="column">
                <wp:posOffset>2654935</wp:posOffset>
              </wp:positionH>
              <wp:positionV relativeFrom="paragraph">
                <wp:posOffset>43815</wp:posOffset>
              </wp:positionV>
              <wp:extent cx="1892300" cy="1023620"/>
              <wp:effectExtent l="0" t="0" r="0" b="5080"/>
              <wp:wrapTight wrapText="bothSides">
                <wp:wrapPolygon edited="0">
                  <wp:start x="0" y="0"/>
                  <wp:lineTo x="0" y="21305"/>
                  <wp:lineTo x="21310" y="21305"/>
                  <wp:lineTo x="21310" y="0"/>
                  <wp:lineTo x="0" y="0"/>
                </wp:wrapPolygon>
              </wp:wrapTight>
              <wp:docPr id="398" name="Picture 39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0"/>
                      <pic:cNvPicPr>
                        <a:picLocks noChangeAspect="1" noChangeArrowheads="1"/>
                      </pic:cNvPicPr>
                    </pic:nvPicPr>
                    <pic:blipFill>
                      <a:blip r:embed="rId7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892300" cy="1023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</w:ins>
      <w:del w:id="26" w:author="Michael" w:date="2018-07-28T18:48:00Z">
        <w:r w:rsidR="00AD75E4" w:rsidDel="00F2025C">
          <w:rPr>
            <w:noProof/>
          </w:rPr>
          <w:drawing>
            <wp:anchor distT="0" distB="0" distL="114300" distR="114300" simplePos="0" relativeHeight="251620352" behindDoc="1" locked="0" layoutInCell="1" allowOverlap="1" wp14:anchorId="09B15F0F" wp14:editId="4069C043">
              <wp:simplePos x="0" y="0"/>
              <wp:positionH relativeFrom="column">
                <wp:posOffset>523875</wp:posOffset>
              </wp:positionH>
              <wp:positionV relativeFrom="paragraph">
                <wp:posOffset>194945</wp:posOffset>
              </wp:positionV>
              <wp:extent cx="1546860" cy="2228850"/>
              <wp:effectExtent l="0" t="0" r="0" b="0"/>
              <wp:wrapTight wrapText="bothSides">
                <wp:wrapPolygon edited="0">
                  <wp:start x="0" y="0"/>
                  <wp:lineTo x="0" y="21415"/>
                  <wp:lineTo x="21281" y="21415"/>
                  <wp:lineTo x="21281" y="0"/>
                  <wp:lineTo x="0" y="0"/>
                </wp:wrapPolygon>
              </wp:wrapTight>
              <wp:docPr id="296" name="Picture 29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2"/>
                      <pic:cNvPicPr>
                        <a:picLocks noChangeAspect="1" noChangeArrowheads="1"/>
                      </pic:cNvPicPr>
                    </pic:nvPicPr>
                    <pic:blipFill>
                      <a:blip r:embed="rId7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546860" cy="22288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6F96CB5A" w14:textId="77777777" w:rsidR="00DB6398" w:rsidRDefault="00AD75E4">
      <w:del w:id="27" w:author="Michael" w:date="2018-07-28T18:48:00Z">
        <w:r w:rsidDel="00F2025C">
          <w:rPr>
            <w:noProof/>
          </w:rPr>
          <w:drawing>
            <wp:anchor distT="0" distB="0" distL="114300" distR="114300" simplePos="0" relativeHeight="251622400" behindDoc="1" locked="0" layoutInCell="1" allowOverlap="1" wp14:anchorId="159AF1AC" wp14:editId="3B3B6A75">
              <wp:simplePos x="0" y="0"/>
              <wp:positionH relativeFrom="column">
                <wp:posOffset>3257550</wp:posOffset>
              </wp:positionH>
              <wp:positionV relativeFrom="paragraph">
                <wp:posOffset>281305</wp:posOffset>
              </wp:positionV>
              <wp:extent cx="1485900" cy="1200150"/>
              <wp:effectExtent l="0" t="0" r="0" b="0"/>
              <wp:wrapTight wrapText="bothSides">
                <wp:wrapPolygon edited="0">
                  <wp:start x="0" y="0"/>
                  <wp:lineTo x="0" y="21257"/>
                  <wp:lineTo x="21323" y="21257"/>
                  <wp:lineTo x="21323" y="0"/>
                  <wp:lineTo x="0" y="0"/>
                </wp:wrapPolygon>
              </wp:wrapTight>
              <wp:docPr id="317" name="Picture 3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03"/>
                      <pic:cNvPicPr>
                        <a:picLocks noChangeAspect="1" noChangeArrowheads="1"/>
                      </pic:cNvPicPr>
                    </pic:nvPicPr>
                    <pic:blipFill>
                      <a:blip r:embed="rId8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485900" cy="12001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ins w:id="28" w:author="Michael" w:date="2018-07-28T18:48:00Z">
        <w:r w:rsidR="00F2025C" w:rsidRPr="00F2025C">
          <w:t xml:space="preserve"> </w:t>
        </w:r>
      </w:ins>
    </w:p>
    <w:p w14:paraId="07042892" w14:textId="77777777" w:rsidR="00DB6398" w:rsidDel="00F2025C" w:rsidRDefault="00DB6398">
      <w:pPr>
        <w:rPr>
          <w:del w:id="29" w:author="Michael" w:date="2018-07-28T18:56:00Z"/>
        </w:rPr>
      </w:pPr>
    </w:p>
    <w:p w14:paraId="459519AB" w14:textId="77777777" w:rsidR="00F2025C" w:rsidRDefault="00F2025C">
      <w:pPr>
        <w:rPr>
          <w:ins w:id="30" w:author="Michael" w:date="2018-07-28T18:56:00Z"/>
          <w:sz w:val="16"/>
        </w:rPr>
      </w:pPr>
    </w:p>
    <w:p w14:paraId="04068A8B" w14:textId="77777777" w:rsidR="00DB6398" w:rsidRPr="00F2025C" w:rsidRDefault="00F2025C">
      <w:pPr>
        <w:rPr>
          <w:sz w:val="16"/>
          <w:rPrChange w:id="31" w:author="Michael" w:date="2018-07-28T18:56:00Z">
            <w:rPr/>
          </w:rPrChange>
        </w:rPr>
      </w:pPr>
      <w:ins w:id="32" w:author="Michael" w:date="2018-07-28T18:56:00Z">
        <w:r w:rsidRPr="00F2025C">
          <w:rPr>
            <w:sz w:val="16"/>
            <w:rPrChange w:id="33" w:author="Michael" w:date="2018-07-28T18:56:00Z">
              <w:rPr/>
            </w:rPrChange>
          </w:rPr>
          <w:t>Yellow arrow</w:t>
        </w:r>
        <w:r>
          <w:rPr>
            <w:sz w:val="16"/>
          </w:rPr>
          <w:t>s</w:t>
        </w:r>
        <w:r w:rsidRPr="00F2025C">
          <w:rPr>
            <w:sz w:val="16"/>
            <w:rPrChange w:id="34" w:author="Michael" w:date="2018-07-28T18:56:00Z">
              <w:rPr/>
            </w:rPrChange>
          </w:rPr>
          <w:t xml:space="preserve"> points to orientation notch</w:t>
        </w:r>
      </w:ins>
      <w:ins w:id="35" w:author="Michael" w:date="2018-07-28T18:57:00Z">
        <w:r>
          <w:rPr>
            <w:sz w:val="16"/>
          </w:rPr>
          <w:t>e</w:t>
        </w:r>
      </w:ins>
      <w:ins w:id="36" w:author="Michael" w:date="2018-07-28T18:56:00Z">
        <w:r>
          <w:rPr>
            <w:sz w:val="16"/>
          </w:rPr>
          <w:t>s</w:t>
        </w:r>
      </w:ins>
    </w:p>
    <w:p w14:paraId="09FDACAC" w14:textId="77777777" w:rsidR="00DB6398" w:rsidRDefault="00F2025C">
      <w:ins w:id="37" w:author="Michael" w:date="2018-07-28T18:51:00Z">
        <w:r>
          <w:rPr>
            <w:noProof/>
          </w:rPr>
          <w:drawing>
            <wp:anchor distT="0" distB="0" distL="114300" distR="114300" simplePos="0" relativeHeight="251645952" behindDoc="1" locked="0" layoutInCell="1" allowOverlap="1" wp14:anchorId="59A446CB" wp14:editId="14626899">
              <wp:simplePos x="0" y="0"/>
              <wp:positionH relativeFrom="column">
                <wp:posOffset>-82550</wp:posOffset>
              </wp:positionH>
              <wp:positionV relativeFrom="paragraph">
                <wp:posOffset>27305</wp:posOffset>
              </wp:positionV>
              <wp:extent cx="2060575" cy="777875"/>
              <wp:effectExtent l="0" t="0" r="0" b="3175"/>
              <wp:wrapTight wrapText="bothSides">
                <wp:wrapPolygon edited="0">
                  <wp:start x="0" y="0"/>
                  <wp:lineTo x="0" y="21159"/>
                  <wp:lineTo x="21367" y="21159"/>
                  <wp:lineTo x="21367" y="0"/>
                  <wp:lineTo x="0" y="0"/>
                </wp:wrapPolygon>
              </wp:wrapTight>
              <wp:docPr id="399" name="Picture 39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1"/>
                      <pic:cNvPicPr>
                        <a:picLocks noChangeAspect="1" noChangeArrowheads="1"/>
                      </pic:cNvPicPr>
                    </pic:nvPicPr>
                    <pic:blipFill>
                      <a:blip r:embed="rId8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77787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>
          <w:rPr>
            <w:noProof/>
          </w:rPr>
          <w:drawing>
            <wp:anchor distT="0" distB="0" distL="114300" distR="114300" simplePos="0" relativeHeight="251648000" behindDoc="1" locked="0" layoutInCell="1" allowOverlap="1" wp14:anchorId="4CB93106" wp14:editId="027364CC">
              <wp:simplePos x="0" y="0"/>
              <wp:positionH relativeFrom="column">
                <wp:posOffset>2616200</wp:posOffset>
              </wp:positionH>
              <wp:positionV relativeFrom="paragraph">
                <wp:posOffset>54610</wp:posOffset>
              </wp:positionV>
              <wp:extent cx="2060575" cy="969010"/>
              <wp:effectExtent l="0" t="0" r="0" b="2540"/>
              <wp:wrapTight wrapText="bothSides">
                <wp:wrapPolygon edited="0">
                  <wp:start x="0" y="0"/>
                  <wp:lineTo x="0" y="21232"/>
                  <wp:lineTo x="21367" y="21232"/>
                  <wp:lineTo x="21367" y="0"/>
                  <wp:lineTo x="0" y="0"/>
                </wp:wrapPolygon>
              </wp:wrapTight>
              <wp:docPr id="400" name="Picture 40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72"/>
                      <pic:cNvPicPr>
                        <a:picLocks noChangeAspect="1" noChangeArrowheads="1"/>
                      </pic:cNvPicPr>
                    </pic:nvPicPr>
                    <pic:blipFill>
                      <a:blip r:embed="rId82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60575" cy="969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38" w:author="Michael" w:date="2018-07-28T18:49:00Z">
        <w:r w:rsidR="00AD75E4" w:rsidDel="00F2025C">
          <w:rPr>
            <w:noProof/>
          </w:rPr>
          <mc:AlternateContent>
            <mc:Choice Requires="wps">
              <w:drawing>
                <wp:anchor distT="0" distB="0" distL="114300" distR="114300" simplePos="0" relativeHeight="251625472" behindDoc="0" locked="0" layoutInCell="1" allowOverlap="1" wp14:anchorId="7CFEA30F" wp14:editId="3FA936BE">
                  <wp:simplePos x="0" y="0"/>
                  <wp:positionH relativeFrom="column">
                    <wp:posOffset>2495550</wp:posOffset>
                  </wp:positionH>
                  <wp:positionV relativeFrom="paragraph">
                    <wp:posOffset>102870</wp:posOffset>
                  </wp:positionV>
                  <wp:extent cx="257175" cy="266700"/>
                  <wp:effectExtent l="0" t="19050" r="47625" b="38100"/>
                  <wp:wrapNone/>
                  <wp:docPr id="319" name="Right Arrow 3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/>
                        <wps:spPr>
                          <a:xfrm>
                            <a:off x="0" y="0"/>
                            <a:ext cx="257175" cy="266700"/>
                          </a:xfrm>
                          <a:prstGeom prst="righ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62B68C7" w14:textId="77777777" w:rsidR="00D242C1" w:rsidRDefault="00D242C1" w:rsidP="00F2025C">
                              <w:pPr>
                                <w:jc w:val="center"/>
                              </w:pPr>
                              <w:ins w:id="39" w:author="Michael" w:date="2018-07-28T18:49:00Z">
                                <w:r>
                                  <w:object w:dxaOrig="4442" w:dyaOrig="1874" w14:anchorId="5E684BD3">
                                    <v:shape id="_x0000_i1046" type="#_x0000_t75" style="width:222.6pt;height:94.05pt" o:ole="">
                                      <v:imagedata r:id="rId83" o:title=""/>
                                    </v:shape>
                                    <o:OLEObject Type="Embed" ProgID="Visio.Drawing.11" ShapeID="_x0000_i1046" DrawAspect="Content" ObjectID="_1746771996" r:id="rId84"/>
                                  </w:objec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type w14:anchorId="7CFEA30F" id="_x0000_t13" coordsize="21600,21600" o:spt="13" adj="16200,5400" path="m@0,l@0@1,0@1,0@2@0@2@0,21600,21600,10800xe">
                  <v:stroke joinstyle="miter"/>
                  <v:formulas>
                    <v:f eqn="val #0"/>
                    <v:f eqn="val #1"/>
                    <v:f eqn="sum height 0 #1"/>
                    <v:f eqn="sum 10800 0 #1"/>
                    <v:f eqn="sum width 0 #0"/>
                    <v:f eqn="prod @4 @3 10800"/>
                    <v:f eqn="sum width 0 @5"/>
                  </v:formulas>
                  <v:path o:connecttype="custom" o:connectlocs="@0,0;0,10800;@0,21600;21600,10800" o:connectangles="270,180,90,0" textboxrect="0,@1,@6,@2"/>
                  <v:handles>
                    <v:h position="#0,#1" xrange="0,21600" yrange="0,10800"/>
                  </v:handles>
                </v:shapetype>
                <v:shape id="Right Arrow 319" o:spid="_x0000_s1082" type="#_x0000_t13" style="position:absolute;margin-left:196.5pt;margin-top:8.1pt;width:20.25pt;height:21pt;z-index:251625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" adj="10800" fillcolor="#4f81bd [3204]" strokecolor="#243f60 [1604]" strokeweight="2pt">
                  <v:textbox>
                    <w:txbxContent>
                      <w:p w14:paraId="262B68C7" w14:textId="77777777" w:rsidR="00D242C1" w:rsidRDefault="00D242C1" w:rsidP="00F2025C">
                        <w:pPr>
                          <w:jc w:val="center"/>
                        </w:pPr>
                        <w:ins w:id="40" w:author="Michael" w:date="2018-07-28T18:49:00Z">
                          <w:r>
                            <w:object w:dxaOrig="4442" w:dyaOrig="1874" w14:anchorId="5E684BD3">
                              <v:shape id="_x0000_i1046" type="#_x0000_t75" style="width:222.6pt;height:94.05pt" o:ole="">
                                <v:imagedata r:id="rId83" o:title=""/>
                              </v:shape>
                              <o:OLEObject Type="Embed" ProgID="Visio.Drawing.11" ShapeID="_x0000_i1046" DrawAspect="Content" ObjectID="_1746771996" r:id="rId85"/>
                            </w:object>
                          </w:r>
                        </w:ins>
                      </w:p>
                    </w:txbxContent>
                  </v:textbox>
                </v:shape>
              </w:pict>
            </mc:Fallback>
          </mc:AlternateContent>
        </w:r>
      </w:del>
    </w:p>
    <w:p w14:paraId="63D60279" w14:textId="77777777" w:rsidR="00DB6398" w:rsidRDefault="00DB6398"/>
    <w:p w14:paraId="2429BA72" w14:textId="77777777" w:rsidR="00DB6398" w:rsidRDefault="00DB6398"/>
    <w:p w14:paraId="6FE25CC3" w14:textId="77777777" w:rsidR="00DB6398" w:rsidRDefault="00E31A8B">
      <w:r>
        <w:rPr>
          <w:noProof/>
        </w:rPr>
        <mc:AlternateContent>
          <mc:Choice Requires="wps">
            <w:drawing>
              <wp:anchor distT="0" distB="0" distL="114300" distR="114300" simplePos="0" relativeHeight="251623424" behindDoc="0" locked="0" layoutInCell="1" allowOverlap="1" wp14:anchorId="6ED95E3F" wp14:editId="716FD61B">
                <wp:simplePos x="0" y="0"/>
                <wp:positionH relativeFrom="column">
                  <wp:posOffset>1762125</wp:posOffset>
                </wp:positionH>
                <wp:positionV relativeFrom="paragraph">
                  <wp:posOffset>207645</wp:posOffset>
                </wp:positionV>
                <wp:extent cx="1908810" cy="635"/>
                <wp:effectExtent l="0" t="0" r="0" b="0"/>
                <wp:wrapTight wrapText="bothSides">
                  <wp:wrapPolygon edited="0">
                    <wp:start x="0" y="0"/>
                    <wp:lineTo x="0" y="20057"/>
                    <wp:lineTo x="21341" y="20057"/>
                    <wp:lineTo x="21341" y="0"/>
                    <wp:lineTo x="0" y="0"/>
                  </wp:wrapPolygon>
                </wp:wrapTight>
                <wp:docPr id="318" name="Text Box 3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08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69E03A91" w14:textId="77777777" w:rsidR="00D242C1" w:rsidRPr="00EF1505" w:rsidRDefault="00D242C1" w:rsidP="009941A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12:  IR Sensor Connector Board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D95E3F" id="Text Box 318" o:spid="_x0000_s1083" type="#_x0000_t202" style="position:absolute;margin-left:138.75pt;margin-top:16.35pt;width:150.3pt;height:.05pt;z-index:2516234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" stroked="f">
                <v:textbox style="mso-fit-shape-to-text:t" inset="0,0,0,0">
                  <w:txbxContent>
                    <w:p w14:paraId="69E03A91" w14:textId="77777777" w:rsidR="00D242C1" w:rsidRPr="00EF1505" w:rsidRDefault="00D242C1" w:rsidP="009941A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12:  IR Sensor Connector Board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5A0D8B44" w14:textId="77777777" w:rsidR="00DB6398" w:rsidRDefault="00DB6398"/>
    <w:p w14:paraId="54A4953B" w14:textId="0E18D368" w:rsidR="00F2025C" w:rsidRDefault="00F2025C" w:rsidP="00F2025C">
      <w:pPr>
        <w:rPr>
          <w:ins w:id="41" w:author="Michael" w:date="2018-07-28T18:52:00Z"/>
        </w:rPr>
      </w:pPr>
      <w:ins w:id="42" w:author="Michael" w:date="2018-07-28T18:52:00Z">
        <w:r>
          <w:t xml:space="preserve">The IR sensors are connected to the main circuit board using </w:t>
        </w:r>
      </w:ins>
      <w:r w:rsidR="00D10BE0">
        <w:t>approximately 1</w:t>
      </w:r>
      <w:r w:rsidR="00E86EA3">
        <w:t>4</w:t>
      </w:r>
      <w:r w:rsidR="00D10BE0">
        <w:t xml:space="preserve">cm of </w:t>
      </w:r>
      <w:ins w:id="43" w:author="Michael" w:date="2018-07-28T18:52:00Z">
        <w:r>
          <w:t>6 conductor IDC cable.</w:t>
        </w:r>
      </w:ins>
    </w:p>
    <w:p w14:paraId="48FDD6FE" w14:textId="77777777" w:rsidR="00DB6398" w:rsidRDefault="00DB6398"/>
    <w:p w14:paraId="4D2DB0F4" w14:textId="77777777" w:rsidR="00AD75E4" w:rsidRDefault="00AD75E4"/>
    <w:p w14:paraId="6CEA62F2" w14:textId="458C03D1" w:rsidR="00DB6398" w:rsidRDefault="00105449">
      <w:ins w:id="44" w:author="Michael" w:date="2018-07-28T18:05:00Z">
        <w:r>
          <w:rPr>
            <w:noProof/>
          </w:rPr>
          <w:drawing>
            <wp:anchor distT="0" distB="0" distL="114300" distR="114300" simplePos="0" relativeHeight="251635712" behindDoc="1" locked="0" layoutInCell="1" allowOverlap="1" wp14:anchorId="67C6F073" wp14:editId="56DB763A">
              <wp:simplePos x="0" y="0"/>
              <wp:positionH relativeFrom="column">
                <wp:posOffset>0</wp:posOffset>
              </wp:positionH>
              <wp:positionV relativeFrom="paragraph">
                <wp:posOffset>669290</wp:posOffset>
              </wp:positionV>
              <wp:extent cx="3479165" cy="2303780"/>
              <wp:effectExtent l="0" t="0" r="6985" b="1270"/>
              <wp:wrapTight wrapText="bothSides">
                <wp:wrapPolygon edited="0">
                  <wp:start x="0" y="0"/>
                  <wp:lineTo x="0" y="21433"/>
                  <wp:lineTo x="21525" y="21433"/>
                  <wp:lineTo x="21525" y="0"/>
                  <wp:lineTo x="0" y="0"/>
                </wp:wrapPolygon>
              </wp:wrapTight>
              <wp:docPr id="386" name="Picture 38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55"/>
                      <pic:cNvPicPr>
                        <a:picLocks noChangeAspect="1" noChangeArrowheads="1"/>
                      </pic:cNvPicPr>
                    </pic:nvPicPr>
                    <pic:blipFill>
                      <a:blip r:embed="rId8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479165" cy="23037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V relativeFrom="margin">
                <wp14:pctHeight>0</wp14:pctHeight>
              </wp14:sizeRelV>
            </wp:anchor>
          </w:drawing>
        </w:r>
      </w:ins>
      <w:r w:rsidR="00AD75E4">
        <w:rPr>
          <w:noProof/>
        </w:rPr>
        <mc:AlternateContent>
          <mc:Choice Requires="wps">
            <w:drawing>
              <wp:anchor distT="0" distB="0" distL="114300" distR="114300" simplePos="0" relativeHeight="251619328" behindDoc="0" locked="0" layoutInCell="1" allowOverlap="1" wp14:anchorId="582D9D93" wp14:editId="65F9EF99">
                <wp:simplePos x="0" y="0"/>
                <wp:positionH relativeFrom="column">
                  <wp:posOffset>1762760</wp:posOffset>
                </wp:positionH>
                <wp:positionV relativeFrom="paragraph">
                  <wp:posOffset>2872105</wp:posOffset>
                </wp:positionV>
                <wp:extent cx="1911350" cy="267970"/>
                <wp:effectExtent l="0" t="0" r="0" b="0"/>
                <wp:wrapTight wrapText="bothSides">
                  <wp:wrapPolygon edited="0">
                    <wp:start x="0" y="0"/>
                    <wp:lineTo x="0" y="19962"/>
                    <wp:lineTo x="21313" y="19962"/>
                    <wp:lineTo x="21313" y="0"/>
                    <wp:lineTo x="0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6797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0CE0AC99" w14:textId="77777777" w:rsidR="00D242C1" w:rsidRPr="00FC12B9" w:rsidRDefault="00D242C1" w:rsidP="003C27D0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Figure13:  Bump Switch Wiring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2D9D93" id="Text Box 11" o:spid="_x0000_s1084" type="#_x0000_t202" style="position:absolute;margin-left:138.8pt;margin-top:226.15pt;width:150.5pt;height:21.1pt;z-index:251619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" stroked="f">
                <v:textbox inset="0,0,0,0">
                  <w:txbxContent>
                    <w:p w14:paraId="0CE0AC99" w14:textId="77777777" w:rsidR="00D242C1" w:rsidRPr="00FC12B9" w:rsidRDefault="00D242C1" w:rsidP="003C27D0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Figure13:  Bump Switch Wiring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DB6398">
        <w:t xml:space="preserve">The bump switch assembly is made by soldering </w:t>
      </w:r>
      <w:r w:rsidR="008B5234">
        <w:t>approximately 16</w:t>
      </w:r>
      <w:r w:rsidR="00DB6398">
        <w:t xml:space="preserve"> cm of four conductor ribbon cable to the switches as shown. </w:t>
      </w:r>
      <w:ins w:id="45" w:author="Michael" w:date="2018-07-28T18:06:00Z">
        <w:r>
          <w:t xml:space="preserve">The other end is crimped into a 2x2 IDC </w:t>
        </w:r>
      </w:ins>
      <w:ins w:id="46" w:author="Michael" w:date="2018-07-28T18:09:00Z">
        <w:r>
          <w:t>ribbon connector</w:t>
        </w:r>
      </w:ins>
      <w:del w:id="47" w:author="Michael" w:date="2018-07-28T18:06:00Z">
        <w:r w:rsidR="00DB6398" w:rsidDel="00105449">
          <w:delText xml:space="preserve">Strip 5mm of the other end of the cable and tin the ends so they can be easily attached to the terminal block on the circuit board. </w:delText>
        </w:r>
        <w:r w:rsidR="000213A6" w:rsidDel="00105449">
          <w:delText xml:space="preserve"> Note that the left switch is connected to the terminal marked D6 and the right to D33.</w:delText>
        </w:r>
      </w:del>
      <w:ins w:id="48" w:author="Michael" w:date="2018-07-28T18:09:00Z">
        <w:r>
          <w:t>.</w:t>
        </w:r>
      </w:ins>
    </w:p>
    <w:p w14:paraId="76E2C3BD" w14:textId="77777777" w:rsidR="002A71DE" w:rsidRDefault="00105449" w:rsidP="00AD75E4">
      <w:ins w:id="49" w:author="Michael" w:date="2018-07-28T18:08:00Z">
        <w:r>
          <w:rPr>
            <w:noProof/>
          </w:rPr>
          <w:drawing>
            <wp:anchor distT="0" distB="0" distL="114300" distR="114300" simplePos="0" relativeHeight="251637760" behindDoc="1" locked="0" layoutInCell="1" allowOverlap="1" wp14:anchorId="337BD4AF" wp14:editId="6865135F">
              <wp:simplePos x="0" y="0"/>
              <wp:positionH relativeFrom="column">
                <wp:posOffset>545465</wp:posOffset>
              </wp:positionH>
              <wp:positionV relativeFrom="paragraph">
                <wp:posOffset>439420</wp:posOffset>
              </wp:positionV>
              <wp:extent cx="1070610" cy="1080770"/>
              <wp:effectExtent l="0" t="0" r="0" b="5080"/>
              <wp:wrapTight wrapText="bothSides">
                <wp:wrapPolygon edited="0">
                  <wp:start x="0" y="0"/>
                  <wp:lineTo x="0" y="21321"/>
                  <wp:lineTo x="21139" y="21321"/>
                  <wp:lineTo x="21139" y="0"/>
                  <wp:lineTo x="0" y="0"/>
                </wp:wrapPolygon>
              </wp:wrapTight>
              <wp:docPr id="396" name="Picture 396" descr="Image result for Amphenol FCI 2.54mm Pitch Cable Mount IDC Connector, Socket, 4 Way, 2 Row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 descr="Image result for Amphenol FCI 2.54mm Pitch Cable Mount IDC Connector, Socket, 4 Way, 2 Row"/>
                      <pic:cNvPicPr>
                        <a:picLocks noChangeAspect="1" noChangeArrowheads="1"/>
                      </pic:cNvPicPr>
                    </pic:nvPicPr>
                    <pic:blipFill>
                      <a:blip r:embed="rId8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070610" cy="10807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del w:id="50" w:author="Michael" w:date="2018-07-28T18:05:00Z">
        <w:r w:rsidR="00400458" w:rsidDel="007663A5">
          <w:rPr>
            <w:noProof/>
          </w:rPr>
          <w:drawing>
            <wp:anchor distT="0" distB="0" distL="114300" distR="114300" simplePos="0" relativeHeight="251633664" behindDoc="1" locked="0" layoutInCell="1" allowOverlap="1" wp14:anchorId="4606CFE6" wp14:editId="7D6B6BC3">
              <wp:simplePos x="0" y="0"/>
              <wp:positionH relativeFrom="column">
                <wp:posOffset>552450</wp:posOffset>
              </wp:positionH>
              <wp:positionV relativeFrom="paragraph">
                <wp:posOffset>181610</wp:posOffset>
              </wp:positionV>
              <wp:extent cx="3314700" cy="1985010"/>
              <wp:effectExtent l="0" t="0" r="0" b="0"/>
              <wp:wrapTight wrapText="bothSides">
                <wp:wrapPolygon edited="0">
                  <wp:start x="0" y="0"/>
                  <wp:lineTo x="0" y="21351"/>
                  <wp:lineTo x="21476" y="21351"/>
                  <wp:lineTo x="21476" y="0"/>
                  <wp:lineTo x="0" y="0"/>
                </wp:wrapPolygon>
              </wp:wrapTight>
              <wp:docPr id="406" name="Picture 40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52"/>
                      <pic:cNvPicPr>
                        <a:picLocks noChangeAspect="1" noChangeArrowheads="1"/>
                      </pic:cNvPicPr>
                    </pic:nvPicPr>
                    <pic:blipFill>
                      <a:blip r:embed="rId88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3314700" cy="19850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747C242A" w14:textId="77777777" w:rsidR="00AD75E4" w:rsidRDefault="00AD75E4" w:rsidP="00AD75E4"/>
    <w:p w14:paraId="59845EDC" w14:textId="77777777" w:rsidR="00AD75E4" w:rsidRPr="00E905FA" w:rsidRDefault="00750FE8" w:rsidP="00AD75E4">
      <w:del w:id="51" w:author="Michael" w:date="2018-07-28T17:55:00Z">
        <w:r w:rsidDel="000B51C5">
          <w:rPr>
            <w:noProof/>
          </w:rPr>
          <w:lastRenderedPageBreak/>
          <w:drawing>
            <wp:anchor distT="0" distB="0" distL="114300" distR="114300" simplePos="0" relativeHeight="251634688" behindDoc="1" locked="0" layoutInCell="1" allowOverlap="1" wp14:anchorId="75723D5E" wp14:editId="1D1201CA">
              <wp:simplePos x="0" y="0"/>
              <wp:positionH relativeFrom="column">
                <wp:posOffset>-624205</wp:posOffset>
              </wp:positionH>
              <wp:positionV relativeFrom="paragraph">
                <wp:posOffset>381000</wp:posOffset>
              </wp:positionV>
              <wp:extent cx="7046595" cy="5021580"/>
              <wp:effectExtent l="0" t="0" r="1905" b="7620"/>
              <wp:wrapTight wrapText="bothSides">
                <wp:wrapPolygon edited="0">
                  <wp:start x="0" y="0"/>
                  <wp:lineTo x="0" y="21551"/>
                  <wp:lineTo x="21547" y="21551"/>
                  <wp:lineTo x="21547" y="0"/>
                  <wp:lineTo x="0" y="0"/>
                </wp:wrapPolygon>
              </wp:wrapTight>
              <wp:docPr id="412" name="Picture 4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77"/>
                      <pic:cNvPicPr>
                        <a:picLocks noChangeAspect="1" noChangeArrowheads="1"/>
                      </pic:cNvPicPr>
                    </pic:nvPicPr>
                    <pic:blipFill>
                      <a:blip r:embed="rId8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7046595" cy="502158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14:paraId="463804A6" w14:textId="77777777" w:rsidR="00AD75E4" w:rsidRPr="00E905FA" w:rsidRDefault="00C1210B" w:rsidP="00AD75E4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32640" behindDoc="0" locked="0" layoutInCell="1" allowOverlap="1" wp14:anchorId="091E5AF6" wp14:editId="0DFB5152">
                <wp:simplePos x="0" y="0"/>
                <wp:positionH relativeFrom="column">
                  <wp:posOffset>1111885</wp:posOffset>
                </wp:positionH>
                <wp:positionV relativeFrom="paragraph">
                  <wp:posOffset>3535680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393" name="Text Box 3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360168F" w14:textId="77777777" w:rsidR="00D242C1" w:rsidRPr="007934A3" w:rsidRDefault="00D242C1" w:rsidP="00063D2F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14</w:t>
                            </w:r>
                            <w:r w:rsidR="00C1210B"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r w:rsidR="00C1210B">
                              <w:t>2020 board for Raspberry Pi</w: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1E5AF6" id="Text Box 393" o:spid="_x0000_s1085" type="#_x0000_t202" style="position:absolute;margin-left:87.55pt;margin-top:278.4pt;width:252pt;height:19.5pt;z-index:251632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" stroked="f">
                <v:textbox inset="0,0,0,0">
                  <w:txbxContent>
                    <w:p w14:paraId="1360168F" w14:textId="77777777" w:rsidR="00D242C1" w:rsidRPr="007934A3" w:rsidRDefault="00D242C1" w:rsidP="00063D2F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14</w:t>
                      </w:r>
                      <w:r w:rsidR="00C1210B"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r w:rsidR="00C1210B">
                        <w:t>2020 board for Raspberry Pi</w:t>
                      </w:r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126743">
        <w:rPr>
          <w:noProof/>
        </w:rPr>
        <w:drawing>
          <wp:anchor distT="0" distB="0" distL="114300" distR="114300" simplePos="0" relativeHeight="251672576" behindDoc="1" locked="0" layoutInCell="1" allowOverlap="1" wp14:anchorId="0FF1BD57" wp14:editId="087BF557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528060"/>
            <wp:effectExtent l="0" t="0" r="6350" b="0"/>
            <wp:wrapTight wrapText="bothSides">
              <wp:wrapPolygon edited="0">
                <wp:start x="0" y="0"/>
                <wp:lineTo x="0" y="21460"/>
                <wp:lineTo x="21552" y="21460"/>
                <wp:lineTo x="21552" y="0"/>
                <wp:lineTo x="0" y="0"/>
              </wp:wrapPolygon>
            </wp:wrapTight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528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E172F44" w14:textId="77777777" w:rsidR="00AD75E4" w:rsidRDefault="00C1210B">
      <w:r>
        <w:rPr>
          <w:noProof/>
          <w:sz w:val="28"/>
        </w:rPr>
        <w:drawing>
          <wp:anchor distT="0" distB="0" distL="114300" distR="114300" simplePos="0" relativeHeight="251689984" behindDoc="1" locked="0" layoutInCell="1" allowOverlap="1" wp14:anchorId="47D92DC3" wp14:editId="38AABED1">
            <wp:simplePos x="0" y="0"/>
            <wp:positionH relativeFrom="column">
              <wp:posOffset>76835</wp:posOffset>
            </wp:positionH>
            <wp:positionV relativeFrom="paragraph">
              <wp:posOffset>461010</wp:posOffset>
            </wp:positionV>
            <wp:extent cx="5732145" cy="3900805"/>
            <wp:effectExtent l="0" t="0" r="1905" b="4445"/>
            <wp:wrapTight wrapText="bothSides">
              <wp:wrapPolygon edited="0">
                <wp:start x="0" y="0"/>
                <wp:lineTo x="0" y="21519"/>
                <wp:lineTo x="21535" y="21519"/>
                <wp:lineTo x="21535" y="0"/>
                <wp:lineTo x="0" y="0"/>
              </wp:wrapPolygon>
            </wp:wrapTight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0D5CA6EB" wp14:editId="09672794">
                <wp:simplePos x="0" y="0"/>
                <wp:positionH relativeFrom="column">
                  <wp:posOffset>1400810</wp:posOffset>
                </wp:positionH>
                <wp:positionV relativeFrom="paragraph">
                  <wp:posOffset>4489450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4" name="Text Box 4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AAAACA8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15: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CA6EB" id="Text Box 474" o:spid="_x0000_s1086" type="#_x0000_t202" style="position:absolute;margin-left:110.3pt;margin-top:353.5pt;width:203.25pt;height:19.5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" stroked="f">
                <v:textbox inset="0,0,0,0">
                  <w:txbxContent>
                    <w:p w14:paraId="1AAAACA8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15: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AD75E4">
        <w:br w:type="page"/>
      </w:r>
    </w:p>
    <w:p w14:paraId="0A7D312D" w14:textId="77777777" w:rsidR="00C1210B" w:rsidRPr="007934A3" w:rsidRDefault="002918B6" w:rsidP="00C1210B">
      <w:pPr>
        <w:pStyle w:val="Caption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2032" behindDoc="1" locked="0" layoutInCell="1" allowOverlap="1" wp14:anchorId="56363329" wp14:editId="55660F76">
            <wp:simplePos x="0" y="0"/>
            <wp:positionH relativeFrom="column">
              <wp:posOffset>-635</wp:posOffset>
            </wp:positionH>
            <wp:positionV relativeFrom="paragraph">
              <wp:posOffset>5287010</wp:posOffset>
            </wp:positionV>
            <wp:extent cx="6089650" cy="3233420"/>
            <wp:effectExtent l="0" t="0" r="6350" b="5080"/>
            <wp:wrapTight wrapText="bothSides">
              <wp:wrapPolygon edited="0">
                <wp:start x="0" y="0"/>
                <wp:lineTo x="0" y="21507"/>
                <wp:lineTo x="21555" y="21507"/>
                <wp:lineTo x="21555" y="0"/>
                <wp:lineTo x="0" y="0"/>
              </wp:wrapPolygon>
            </wp:wrapTight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9650" cy="3233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323988B" wp14:editId="476C12A2">
                <wp:simplePos x="0" y="0"/>
                <wp:positionH relativeFrom="column">
                  <wp:posOffset>1553210</wp:posOffset>
                </wp:positionH>
                <wp:positionV relativeFrom="paragraph">
                  <wp:posOffset>8670290</wp:posOffset>
                </wp:positionV>
                <wp:extent cx="2581275" cy="247650"/>
                <wp:effectExtent l="0" t="0" r="9525" b="0"/>
                <wp:wrapTight wrapText="bothSides">
                  <wp:wrapPolygon edited="0">
                    <wp:start x="0" y="0"/>
                    <wp:lineTo x="0" y="19938"/>
                    <wp:lineTo x="21520" y="19938"/>
                    <wp:lineTo x="21520" y="0"/>
                    <wp:lineTo x="0" y="0"/>
                  </wp:wrapPolygon>
                </wp:wrapTight>
                <wp:docPr id="476" name="Text Box 4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1275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5E5BBF29" w14:textId="77777777" w:rsidR="002918B6" w:rsidRPr="007934A3" w:rsidRDefault="002918B6" w:rsidP="002918B6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17: Schematic Diagram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23988B" id="Text Box 476" o:spid="_x0000_s1087" type="#_x0000_t202" style="position:absolute;margin-left:122.3pt;margin-top:682.7pt;width:203.25pt;height:19.5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" stroked="f">
                <v:textbox inset="0,0,0,0">
                  <w:txbxContent>
                    <w:p w14:paraId="5E5BBF29" w14:textId="77777777" w:rsidR="002918B6" w:rsidRPr="007934A3" w:rsidRDefault="002918B6" w:rsidP="002918B6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17: Schematic Diagram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6388946" wp14:editId="3F158C0E">
                <wp:simplePos x="0" y="0"/>
                <wp:positionH relativeFrom="column">
                  <wp:posOffset>1453515</wp:posOffset>
                </wp:positionH>
                <wp:positionV relativeFrom="paragraph">
                  <wp:posOffset>4248150</wp:posOffset>
                </wp:positionV>
                <wp:extent cx="3200400" cy="247650"/>
                <wp:effectExtent l="0" t="0" r="0" b="0"/>
                <wp:wrapTight wrapText="bothSides">
                  <wp:wrapPolygon edited="0">
                    <wp:start x="0" y="0"/>
                    <wp:lineTo x="0" y="19938"/>
                    <wp:lineTo x="21471" y="19938"/>
                    <wp:lineTo x="21471" y="0"/>
                    <wp:lineTo x="0" y="0"/>
                  </wp:wrapPolygon>
                </wp:wrapTight>
                <wp:docPr id="472" name="Text Box 4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0400" cy="2476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14:paraId="1952F27E" w14:textId="77777777" w:rsidR="00C1210B" w:rsidRPr="007934A3" w:rsidRDefault="00C1210B" w:rsidP="00C1210B">
                            <w:pPr>
                              <w:pStyle w:val="Caption"/>
                              <w:rPr>
                                <w:noProof/>
                              </w:rPr>
                            </w:pPr>
                            <w:r>
                              <w:t>Figure 1</w:t>
                            </w:r>
                            <w:r w:rsidR="002918B6">
                              <w:t>6</w:t>
                            </w:r>
                            <w:r>
                              <w:t xml:space="preserve">: Wiring the </w:t>
                            </w:r>
                            <w:proofErr w:type="spellStart"/>
                            <w:r>
                              <w:t>Mirto</w:t>
                            </w:r>
                            <w:proofErr w:type="spellEnd"/>
                            <w:r>
                              <w:t xml:space="preserve"> </w:t>
                            </w:r>
                            <w:proofErr w:type="spellStart"/>
                            <w:r>
                              <w:t>Wifi</w:t>
                            </w:r>
                            <w:proofErr w:type="spellEnd"/>
                            <w:r>
                              <w:t xml:space="preserve"> R2 </w:t>
                            </w:r>
                            <w:proofErr w:type="gramStart"/>
                            <w:r>
                              <w:t>board</w:t>
                            </w:r>
                            <w:proofErr w:type="gramEnd"/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388946" id="Text Box 472" o:spid="_x0000_s1088" type="#_x0000_t202" style="position:absolute;margin-left:114.45pt;margin-top:334.5pt;width:252pt;height:19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" stroked="f">
                <v:textbox inset="0,0,0,0">
                  <w:txbxContent>
                    <w:p w14:paraId="1952F27E" w14:textId="77777777" w:rsidR="00C1210B" w:rsidRPr="007934A3" w:rsidRDefault="00C1210B" w:rsidP="00C1210B">
                      <w:pPr>
                        <w:pStyle w:val="Caption"/>
                        <w:rPr>
                          <w:noProof/>
                        </w:rPr>
                      </w:pPr>
                      <w:r>
                        <w:t>Figure 1</w:t>
                      </w:r>
                      <w:r w:rsidR="002918B6">
                        <w:t>6</w:t>
                      </w:r>
                      <w:r>
                        <w:t xml:space="preserve">: Wiring the </w:t>
                      </w:r>
                      <w:proofErr w:type="spellStart"/>
                      <w:r>
                        <w:t>Mirto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Wifi</w:t>
                      </w:r>
                      <w:proofErr w:type="spellEnd"/>
                      <w:r>
                        <w:t xml:space="preserve"> R2 </w:t>
                      </w:r>
                      <w:proofErr w:type="gramStart"/>
                      <w:r>
                        <w:t>board</w:t>
                      </w:r>
                      <w:proofErr w:type="gramEnd"/>
                      <w:r>
                        <w:t xml:space="preserve"> 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C1210B">
        <w:rPr>
          <w:noProof/>
        </w:rPr>
        <w:drawing>
          <wp:anchor distT="0" distB="0" distL="114300" distR="114300" simplePos="0" relativeHeight="251686912" behindDoc="1" locked="0" layoutInCell="1" allowOverlap="1" wp14:anchorId="4A69994C" wp14:editId="7D23EC18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27700" cy="3933825"/>
            <wp:effectExtent l="0" t="0" r="6350" b="9525"/>
            <wp:wrapTight wrapText="bothSides">
              <wp:wrapPolygon edited="0">
                <wp:start x="0" y="0"/>
                <wp:lineTo x="0" y="21548"/>
                <wp:lineTo x="21552" y="21548"/>
                <wp:lineTo x="21552" y="0"/>
                <wp:lineTo x="0" y="0"/>
              </wp:wrapPolygon>
            </wp:wrapTight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4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3933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90A6A">
        <w:br w:type="page"/>
      </w:r>
    </w:p>
    <w:p w14:paraId="0C9B705E" w14:textId="77777777" w:rsidR="00360BD2" w:rsidRDefault="007A3C15" w:rsidP="00F97567">
      <w:pPr>
        <w:jc w:val="center"/>
      </w:pPr>
      <w:r>
        <w:rPr>
          <w:noProof/>
        </w:rPr>
        <w:lastRenderedPageBreak/>
        <w:drawing>
          <wp:anchor distT="0" distB="0" distL="114300" distR="114300" simplePos="0" relativeHeight="251696128" behindDoc="1" locked="0" layoutInCell="1" allowOverlap="1" wp14:anchorId="16949F05" wp14:editId="7B556C2E">
            <wp:simplePos x="0" y="0"/>
            <wp:positionH relativeFrom="column">
              <wp:posOffset>0</wp:posOffset>
            </wp:positionH>
            <wp:positionV relativeFrom="paragraph">
              <wp:posOffset>4096385</wp:posOffset>
            </wp:positionV>
            <wp:extent cx="5727700" cy="1915160"/>
            <wp:effectExtent l="0" t="0" r="6350" b="8890"/>
            <wp:wrapTight wrapText="bothSides">
              <wp:wrapPolygon edited="0">
                <wp:start x="0" y="0"/>
                <wp:lineTo x="0" y="21485"/>
                <wp:lineTo x="21552" y="21485"/>
                <wp:lineTo x="21552" y="0"/>
                <wp:lineTo x="0" y="0"/>
              </wp:wrapPolygon>
            </wp:wrapTight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700" cy="1915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A2C24">
        <w:rPr>
          <w:noProof/>
        </w:rPr>
        <w:drawing>
          <wp:anchor distT="0" distB="0" distL="114300" distR="114300" simplePos="0" relativeHeight="251694080" behindDoc="1" locked="0" layoutInCell="1" allowOverlap="1" wp14:anchorId="035FEA14" wp14:editId="1813B8DB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726815" cy="3243580"/>
            <wp:effectExtent l="0" t="0" r="6985" b="0"/>
            <wp:wrapTight wrapText="bothSides">
              <wp:wrapPolygon edited="0">
                <wp:start x="0" y="0"/>
                <wp:lineTo x="0" y="21439"/>
                <wp:lineTo x="21530" y="21439"/>
                <wp:lineTo x="21530" y="0"/>
                <wp:lineTo x="0" y="0"/>
              </wp:wrapPolygon>
            </wp:wrapTight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6815" cy="3243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F4FADA" w14:textId="77777777" w:rsidR="00360BD2" w:rsidRDefault="00360BD2">
      <w:r>
        <w:br w:type="page"/>
      </w:r>
    </w:p>
    <w:p w14:paraId="66C5050D" w14:textId="74E18941" w:rsidR="00360BD2" w:rsidRDefault="00790391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B5B8870" wp14:editId="4065721B">
                <wp:simplePos x="0" y="0"/>
                <wp:positionH relativeFrom="column">
                  <wp:posOffset>1520687</wp:posOffset>
                </wp:positionH>
                <wp:positionV relativeFrom="paragraph">
                  <wp:posOffset>472109</wp:posOffset>
                </wp:positionV>
                <wp:extent cx="1704561" cy="328322"/>
                <wp:effectExtent l="0" t="0" r="10160" b="14605"/>
                <wp:wrapNone/>
                <wp:docPr id="857403182" name="Freeform: Shap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04561" cy="328322"/>
                        </a:xfrm>
                        <a:custGeom>
                          <a:avLst/>
                          <a:gdLst>
                            <a:gd name="connsiteX0" fmla="*/ 0 w 1704561"/>
                            <a:gd name="connsiteY0" fmla="*/ 358716 h 358716"/>
                            <a:gd name="connsiteX1" fmla="*/ 844826 w 1704561"/>
                            <a:gd name="connsiteY1" fmla="*/ 40664 h 358716"/>
                            <a:gd name="connsiteX2" fmla="*/ 1704561 w 1704561"/>
                            <a:gd name="connsiteY2" fmla="*/ 5877 h 358716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1704561" h="358716">
                              <a:moveTo>
                                <a:pt x="0" y="358716"/>
                              </a:moveTo>
                              <a:cubicBezTo>
                                <a:pt x="280366" y="229093"/>
                                <a:pt x="560733" y="99470"/>
                                <a:pt x="844826" y="40664"/>
                              </a:cubicBezTo>
                              <a:cubicBezTo>
                                <a:pt x="1128920" y="-18143"/>
                                <a:pt x="1577837" y="3392"/>
                                <a:pt x="1704561" y="5877"/>
                              </a:cubicBezTo>
                            </a:path>
                          </a:pathLst>
                        </a:cu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392CC" id="Freeform: Shape 6" o:spid="_x0000_s1026" style="position:absolute;margin-left:119.75pt;margin-top:37.15pt;width:134.2pt;height:25.85pt;z-index:2517114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coordsize="1704561,3587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" path="m,358716c280366,229093,560733,99470,844826,40664,1128920,-18143,1577837,3392,1704561,5877e" filled="f" strokecolor="red" strokeweight="2pt">
                <v:path arrowok="t" o:connecttype="custom" o:connectlocs="0,328322;844826,37219;1704561,5379" o:connectangles="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44928" behindDoc="0" locked="0" layoutInCell="1" allowOverlap="1" wp14:anchorId="214C43FB" wp14:editId="668EEE8C">
                <wp:simplePos x="0" y="0"/>
                <wp:positionH relativeFrom="column">
                  <wp:posOffset>1525657</wp:posOffset>
                </wp:positionH>
                <wp:positionV relativeFrom="paragraph">
                  <wp:posOffset>546458</wp:posOffset>
                </wp:positionV>
                <wp:extent cx="1694621" cy="15102"/>
                <wp:effectExtent l="0" t="0" r="20320" b="23495"/>
                <wp:wrapNone/>
                <wp:docPr id="1718003545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4621" cy="15102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32A6EF3A" id="Straight Connector 3" o:spid="_x0000_s1026" style="position:absolute;z-index:251644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.15pt,43.05pt" to="253.6pt,44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" strokecolor="#4579b8 [3044]" strokeweight="2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2D06C1" wp14:editId="7B1E0FAA">
                <wp:simplePos x="0" y="0"/>
                <wp:positionH relativeFrom="column">
                  <wp:posOffset>1545534</wp:posOffset>
                </wp:positionH>
                <wp:positionV relativeFrom="paragraph">
                  <wp:posOffset>675584</wp:posOffset>
                </wp:positionV>
                <wp:extent cx="1699591" cy="35063"/>
                <wp:effectExtent l="0" t="0" r="34290" b="22225"/>
                <wp:wrapNone/>
                <wp:docPr id="729320651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99591" cy="35063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3D0822A" id="Straight Connector 3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1.7pt,53.2pt" to="255.55pt,5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" strokecolor="#4579b8 [3044]" strokeweight="2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31616" behindDoc="0" locked="0" layoutInCell="1" allowOverlap="1" wp14:anchorId="49BEFB77" wp14:editId="23B9122F">
            <wp:simplePos x="0" y="0"/>
            <wp:positionH relativeFrom="column">
              <wp:posOffset>193136</wp:posOffset>
            </wp:positionH>
            <wp:positionV relativeFrom="paragraph">
              <wp:posOffset>164313</wp:posOffset>
            </wp:positionV>
            <wp:extent cx="1943100" cy="885825"/>
            <wp:effectExtent l="0" t="4763" r="0" b="0"/>
            <wp:wrapNone/>
            <wp:docPr id="2017244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943100" cy="88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BD2">
        <w:rPr>
          <w:noProof/>
        </w:rPr>
        <mc:AlternateContent>
          <mc:Choice Requires="wps">
            <w:drawing>
              <wp:anchor distT="0" distB="0" distL="114300" distR="114300" simplePos="0" relativeHeight="251630592" behindDoc="0" locked="0" layoutInCell="1" allowOverlap="1" wp14:anchorId="10515751" wp14:editId="3DF2B93C">
                <wp:simplePos x="0" y="0"/>
                <wp:positionH relativeFrom="column">
                  <wp:posOffset>1605169</wp:posOffset>
                </wp:positionH>
                <wp:positionV relativeFrom="paragraph">
                  <wp:posOffset>372717</wp:posOffset>
                </wp:positionV>
                <wp:extent cx="1634987" cy="44726"/>
                <wp:effectExtent l="0" t="0" r="22860" b="31750"/>
                <wp:wrapNone/>
                <wp:docPr id="2112476046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34987" cy="44726"/>
                        </a:xfrm>
                        <a:prstGeom prst="line">
                          <a:avLst/>
                        </a:prstGeom>
                        <a:ln w="2540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554B454" id="Straight Connector 3" o:spid="_x0000_s1026" style="position:absolute;flip:y;z-index:251630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26.4pt,29.35pt" to="255.15pt,32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" strokecolor="#4579b8 [3044]" strokeweight="2pt"/>
            </w:pict>
          </mc:Fallback>
        </mc:AlternateContent>
      </w:r>
      <w:r w:rsidR="00360BD2">
        <w:rPr>
          <w:noProof/>
        </w:rPr>
        <mc:AlternateContent>
          <mc:Choice Requires="wps">
            <w:drawing>
              <wp:anchor distT="45720" distB="45720" distL="114300" distR="114300" simplePos="0" relativeHeight="251628544" behindDoc="0" locked="0" layoutInCell="1" allowOverlap="1" wp14:anchorId="4C4D9EC0" wp14:editId="5D8D5240">
                <wp:simplePos x="0" y="0"/>
                <wp:positionH relativeFrom="column">
                  <wp:posOffset>3225165</wp:posOffset>
                </wp:positionH>
                <wp:positionV relativeFrom="paragraph">
                  <wp:posOffset>248285</wp:posOffset>
                </wp:positionV>
                <wp:extent cx="382270" cy="570865"/>
                <wp:effectExtent l="0" t="0" r="17780" b="19685"/>
                <wp:wrapSquare wrapText="bothSides"/>
                <wp:docPr id="31486860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2270" cy="57086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3BB69CA" w14:textId="67878807" w:rsidR="00360BD2" w:rsidRPr="00360BD2" w:rsidRDefault="00360BD2" w:rsidP="00360BD2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proofErr w:type="spellStart"/>
                            <w:r w:rsidRPr="00360BD2">
                              <w:rPr>
                                <w:sz w:val="14"/>
                                <w:szCs w:val="14"/>
                              </w:rPr>
                              <w:t>Gnd</w:t>
                            </w:r>
                            <w:proofErr w:type="spellEnd"/>
                          </w:p>
                          <w:p w14:paraId="55D7D551" w14:textId="24C466EF" w:rsidR="00360BD2" w:rsidRPr="00360BD2" w:rsidRDefault="00360BD2" w:rsidP="00360BD2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 w:rsidRPr="00360BD2">
                              <w:rPr>
                                <w:sz w:val="14"/>
                                <w:szCs w:val="14"/>
                              </w:rPr>
                              <w:t>+3v</w:t>
                            </w:r>
                            <w:r w:rsidRPr="00360BD2">
                              <w:rPr>
                                <w:sz w:val="14"/>
                                <w:szCs w:val="14"/>
                              </w:rPr>
                              <w:br/>
                              <w:t>SDA</w:t>
                            </w:r>
                          </w:p>
                          <w:p w14:paraId="2B085526" w14:textId="0EA13603" w:rsidR="00360BD2" w:rsidRPr="00360BD2" w:rsidRDefault="00360BD2" w:rsidP="00360BD2">
                            <w:pPr>
                              <w:spacing w:after="0"/>
                              <w:rPr>
                                <w:sz w:val="14"/>
                                <w:szCs w:val="14"/>
                              </w:rPr>
                            </w:pPr>
                            <w:r w:rsidRPr="00360BD2">
                              <w:rPr>
                                <w:sz w:val="14"/>
                                <w:szCs w:val="14"/>
                              </w:rPr>
                              <w:t>SCL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4D9EC0" id="_x0000_s1089" type="#_x0000_t202" style="position:absolute;margin-left:253.95pt;margin-top:19.55pt;width:30.1pt;height:44.95pt;z-index:25162854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">
                <v:textbox>
                  <w:txbxContent>
                    <w:p w14:paraId="63BB69CA" w14:textId="67878807" w:rsidR="00360BD2" w:rsidRPr="00360BD2" w:rsidRDefault="00360BD2" w:rsidP="00360BD2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proofErr w:type="spellStart"/>
                      <w:r w:rsidRPr="00360BD2">
                        <w:rPr>
                          <w:sz w:val="14"/>
                          <w:szCs w:val="14"/>
                        </w:rPr>
                        <w:t>Gnd</w:t>
                      </w:r>
                      <w:proofErr w:type="spellEnd"/>
                    </w:p>
                    <w:p w14:paraId="55D7D551" w14:textId="24C466EF" w:rsidR="00360BD2" w:rsidRPr="00360BD2" w:rsidRDefault="00360BD2" w:rsidP="00360BD2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360BD2">
                        <w:rPr>
                          <w:sz w:val="14"/>
                          <w:szCs w:val="14"/>
                        </w:rPr>
                        <w:t>+3v</w:t>
                      </w:r>
                      <w:r w:rsidRPr="00360BD2">
                        <w:rPr>
                          <w:sz w:val="14"/>
                          <w:szCs w:val="14"/>
                        </w:rPr>
                        <w:br/>
                        <w:t>SDA</w:t>
                      </w:r>
                    </w:p>
                    <w:p w14:paraId="2B085526" w14:textId="0EA13603" w:rsidR="00360BD2" w:rsidRPr="00360BD2" w:rsidRDefault="00360BD2" w:rsidP="00360BD2">
                      <w:pPr>
                        <w:spacing w:after="0"/>
                        <w:rPr>
                          <w:sz w:val="14"/>
                          <w:szCs w:val="14"/>
                        </w:rPr>
                      </w:pPr>
                      <w:r w:rsidRPr="00360BD2">
                        <w:rPr>
                          <w:sz w:val="14"/>
                          <w:szCs w:val="14"/>
                        </w:rPr>
                        <w:t>SCL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60BD2">
        <w:rPr>
          <w:noProof/>
        </w:rPr>
        <w:drawing>
          <wp:anchor distT="0" distB="0" distL="114300" distR="114300" simplePos="0" relativeHeight="251627520" behindDoc="0" locked="0" layoutInCell="1" allowOverlap="1" wp14:anchorId="4541C5C8" wp14:editId="4D2D4A6F">
            <wp:simplePos x="0" y="0"/>
            <wp:positionH relativeFrom="column">
              <wp:posOffset>3667539</wp:posOffset>
            </wp:positionH>
            <wp:positionV relativeFrom="paragraph">
              <wp:posOffset>19878</wp:posOffset>
            </wp:positionV>
            <wp:extent cx="742950" cy="1167130"/>
            <wp:effectExtent l="0" t="2540" r="0" b="0"/>
            <wp:wrapNone/>
            <wp:docPr id="33877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42950" cy="1167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60BD2">
        <w:br w:type="page"/>
      </w:r>
    </w:p>
    <w:p w14:paraId="0EA89D3D" w14:textId="42483278" w:rsidR="00EF0E35" w:rsidRPr="00F97567" w:rsidRDefault="006020CE" w:rsidP="00F97567">
      <w:pPr>
        <w:jc w:val="center"/>
      </w:pPr>
      <w:del w:id="52" w:author="Michael" w:date="2018-07-28T22:21:00Z">
        <w:r w:rsidDel="00AD2F70">
          <w:lastRenderedPageBreak/>
          <w:delText>Regulator is only fitted if using ESP8266 WiFi module with Teens 3.1</w:delText>
        </w:r>
      </w:del>
      <w:r w:rsidR="00F97567">
        <w:rPr>
          <w:b/>
          <w:sz w:val="24"/>
        </w:rPr>
        <w:t>Appendix C - M</w:t>
      </w:r>
      <w:r w:rsidR="00EF0E35" w:rsidRPr="008A0CE1">
        <w:rPr>
          <w:b/>
          <w:sz w:val="24"/>
        </w:rPr>
        <w:t>otor Details</w:t>
      </w:r>
    </w:p>
    <w:p w14:paraId="75A4E654" w14:textId="77777777" w:rsidR="00EF0E35" w:rsidRDefault="00EF0E35" w:rsidP="00EF0E35">
      <w:r>
        <w:t>The specifications for the motors measured at 6 volts are as follows:</w:t>
      </w:r>
    </w:p>
    <w:p w14:paraId="5225150F" w14:textId="77777777" w:rsidR="00EF0E35" w:rsidRDefault="00EF0E35" w:rsidP="0066279A">
      <w:pPr>
        <w:spacing w:after="0"/>
      </w:pPr>
      <w:r>
        <w:t>NO LOAD:</w:t>
      </w:r>
    </w:p>
    <w:p w14:paraId="73A5B3B1" w14:textId="77777777" w:rsidR="00EF0E35" w:rsidRDefault="00EF0E35" w:rsidP="0066279A">
      <w:pPr>
        <w:spacing w:after="0"/>
      </w:pPr>
      <w:r>
        <w:t xml:space="preserve">   Current:  &lt; 0.15 Amps Max</w:t>
      </w:r>
    </w:p>
    <w:p w14:paraId="36EB85F0" w14:textId="77777777" w:rsidR="00EF0E35" w:rsidRDefault="00EF0E35" w:rsidP="0066279A">
      <w:pPr>
        <w:spacing w:after="0"/>
      </w:pPr>
      <w:r>
        <w:t xml:space="preserve">   Speed:    197±10%rpm</w:t>
      </w:r>
    </w:p>
    <w:p w14:paraId="047E0CC0" w14:textId="77777777" w:rsidR="00EF0E35" w:rsidRDefault="00EF0E35" w:rsidP="0066279A">
      <w:pPr>
        <w:spacing w:after="0"/>
      </w:pPr>
    </w:p>
    <w:p w14:paraId="72BBDCF1" w14:textId="77777777" w:rsidR="00EF0E35" w:rsidRDefault="00EF0E35" w:rsidP="0066279A">
      <w:pPr>
        <w:spacing w:after="0"/>
      </w:pPr>
      <w:r>
        <w:t xml:space="preserve">ON </w:t>
      </w:r>
      <w:proofErr w:type="gramStart"/>
      <w:r>
        <w:t>LOAD :</w:t>
      </w:r>
      <w:proofErr w:type="gramEnd"/>
    </w:p>
    <w:p w14:paraId="2C17F66C" w14:textId="77777777" w:rsidR="00EF0E35" w:rsidRDefault="00EF0E35" w:rsidP="0066279A">
      <w:pPr>
        <w:spacing w:after="0"/>
      </w:pPr>
      <w:r>
        <w:t xml:space="preserve">    Torque:   0.7kg.cm</w:t>
      </w:r>
    </w:p>
    <w:p w14:paraId="2E55643A" w14:textId="77777777" w:rsidR="00EF0E35" w:rsidRDefault="00EF0E35" w:rsidP="0066279A">
      <w:pPr>
        <w:spacing w:after="0"/>
      </w:pPr>
      <w:r>
        <w:t xml:space="preserve">    Current:  &lt; 0.54A Max</w:t>
      </w:r>
    </w:p>
    <w:p w14:paraId="1CF2DA7E" w14:textId="77777777" w:rsidR="00EF0E35" w:rsidRDefault="00EF0E35" w:rsidP="0066279A">
      <w:pPr>
        <w:spacing w:after="0"/>
      </w:pPr>
      <w:r>
        <w:t xml:space="preserve">    Speed:    158±10%rpm</w:t>
      </w:r>
    </w:p>
    <w:p w14:paraId="2BB4C9F3" w14:textId="77777777" w:rsidR="00EF0E35" w:rsidRDefault="00EF0E35" w:rsidP="0066279A">
      <w:pPr>
        <w:spacing w:after="0"/>
      </w:pPr>
    </w:p>
    <w:p w14:paraId="51B42F44" w14:textId="77777777" w:rsidR="00EF0E35" w:rsidRDefault="00EF0E35" w:rsidP="0066279A">
      <w:pPr>
        <w:spacing w:after="0"/>
      </w:pPr>
      <w:r>
        <w:t>STALL:</w:t>
      </w:r>
    </w:p>
    <w:p w14:paraId="08862231" w14:textId="77777777" w:rsidR="00EF0E35" w:rsidRDefault="00EF0E35" w:rsidP="0066279A">
      <w:pPr>
        <w:spacing w:after="0"/>
      </w:pPr>
      <w:r>
        <w:t xml:space="preserve">    Current:   &lt; 2.87 Amps</w:t>
      </w:r>
    </w:p>
    <w:p w14:paraId="1CDA6727" w14:textId="77777777" w:rsidR="00EF0E35" w:rsidRDefault="00EF0E35" w:rsidP="0066279A">
      <w:pPr>
        <w:spacing w:after="0"/>
      </w:pPr>
      <w:r>
        <w:t xml:space="preserve">    Torque   4kg.cm</w:t>
      </w:r>
    </w:p>
    <w:p w14:paraId="01B4033C" w14:textId="77777777" w:rsidR="00EF0E35" w:rsidRDefault="00EF0E35" w:rsidP="0066279A">
      <w:pPr>
        <w:spacing w:after="0"/>
      </w:pPr>
    </w:p>
    <w:p w14:paraId="71ECD3E2" w14:textId="77777777" w:rsidR="00EF0E35" w:rsidRDefault="00EF0E35" w:rsidP="0066279A">
      <w:pPr>
        <w:spacing w:after="0"/>
      </w:pPr>
      <w:r>
        <w:t>Gearbox Ratio 1:34 </w:t>
      </w:r>
    </w:p>
    <w:p w14:paraId="2589830F" w14:textId="77777777" w:rsidR="00EF0E35" w:rsidRDefault="00EF0E35" w:rsidP="0066279A">
      <w:pPr>
        <w:spacing w:after="0"/>
      </w:pPr>
      <w:r>
        <w:t>Maximum Motor Drive Voltage:  8.4 Volts</w:t>
      </w:r>
    </w:p>
    <w:p w14:paraId="2775ADE4" w14:textId="77777777" w:rsidR="00EF0E35" w:rsidRDefault="00EF0E35" w:rsidP="00EF0E35">
      <w:r>
        <w:rPr>
          <w:noProof/>
        </w:rPr>
        <w:drawing>
          <wp:inline distT="0" distB="0" distL="0" distR="0" wp14:anchorId="4E31C786" wp14:editId="66C0510B">
            <wp:extent cx="5934075" cy="241935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9CDCB1" w14:textId="77777777" w:rsidR="003C27D0" w:rsidRPr="00E905FA" w:rsidRDefault="00EF0E35" w:rsidP="009941AB">
      <w:r>
        <w:rPr>
          <w:noProof/>
        </w:rPr>
        <w:drawing>
          <wp:inline distT="0" distB="0" distL="0" distR="0" wp14:anchorId="7AF20C60" wp14:editId="32D1C8F8">
            <wp:extent cx="5181600" cy="18669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976" b="45122"/>
                    <a:stretch/>
                  </pic:blipFill>
                  <pic:spPr bwMode="auto">
                    <a:xfrm>
                      <a:off x="0" y="0"/>
                      <a:ext cx="5181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3C27D0" w:rsidRPr="00E905FA" w:rsidSect="00495A6F">
      <w:footerReference w:type="default" r:id="rId100"/>
      <w:pgSz w:w="11907" w:h="16839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780519" w14:textId="77777777" w:rsidR="008006FD" w:rsidRDefault="008006FD" w:rsidP="000A4772">
      <w:pPr>
        <w:spacing w:after="0" w:line="240" w:lineRule="auto"/>
      </w:pPr>
      <w:r>
        <w:separator/>
      </w:r>
    </w:p>
  </w:endnote>
  <w:endnote w:type="continuationSeparator" w:id="0">
    <w:p w14:paraId="375298CE" w14:textId="77777777" w:rsidR="008006FD" w:rsidRDefault="008006FD" w:rsidP="000A47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133681919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8AED00" w14:textId="77777777" w:rsidR="00D242C1" w:rsidRDefault="00D242C1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7A3C15">
          <w:rPr>
            <w:noProof/>
          </w:rPr>
          <w:t>15</w:t>
        </w:r>
        <w:r>
          <w:rPr>
            <w:noProof/>
          </w:rPr>
          <w:fldChar w:fldCharType="end"/>
        </w:r>
      </w:p>
    </w:sdtContent>
  </w:sdt>
  <w:p w14:paraId="6AB2CF9F" w14:textId="77777777" w:rsidR="00D242C1" w:rsidRDefault="00D242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8AA9F8" w14:textId="77777777" w:rsidR="008006FD" w:rsidRDefault="008006FD" w:rsidP="000A4772">
      <w:pPr>
        <w:spacing w:after="0" w:line="240" w:lineRule="auto"/>
      </w:pPr>
      <w:r>
        <w:separator/>
      </w:r>
    </w:p>
  </w:footnote>
  <w:footnote w:type="continuationSeparator" w:id="0">
    <w:p w14:paraId="41F03BD3" w14:textId="77777777" w:rsidR="008006FD" w:rsidRDefault="008006FD" w:rsidP="000A47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CC6421"/>
    <w:multiLevelType w:val="hybridMultilevel"/>
    <w:tmpl w:val="C0CABF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D55369"/>
    <w:multiLevelType w:val="hybridMultilevel"/>
    <w:tmpl w:val="413062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3A079BA"/>
    <w:multiLevelType w:val="hybridMultilevel"/>
    <w:tmpl w:val="655E63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F231AEE"/>
    <w:multiLevelType w:val="hybridMultilevel"/>
    <w:tmpl w:val="83FCDF6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23257F"/>
    <w:multiLevelType w:val="hybridMultilevel"/>
    <w:tmpl w:val="6D106414"/>
    <w:lvl w:ilvl="0" w:tplc="04090001">
      <w:start w:val="1"/>
      <w:numFmt w:val="bullet"/>
      <w:lvlText w:val=""/>
      <w:lvlJc w:val="left"/>
      <w:pPr>
        <w:ind w:left="822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54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6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8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70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42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14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6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82" w:hanging="360"/>
      </w:pPr>
      <w:rPr>
        <w:rFonts w:ascii="Wingdings" w:hAnsi="Wingdings" w:hint="default"/>
      </w:rPr>
    </w:lvl>
  </w:abstractNum>
  <w:num w:numId="1" w16cid:durableId="1984387111">
    <w:abstractNumId w:val="0"/>
  </w:num>
  <w:num w:numId="2" w16cid:durableId="1147285349">
    <w:abstractNumId w:val="3"/>
  </w:num>
  <w:num w:numId="3" w16cid:durableId="1217816932">
    <w:abstractNumId w:val="4"/>
  </w:num>
  <w:num w:numId="4" w16cid:durableId="988360648">
    <w:abstractNumId w:val="2"/>
  </w:num>
  <w:num w:numId="5" w16cid:durableId="656042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853A3F"/>
    <w:rsid w:val="000011E5"/>
    <w:rsid w:val="0000463B"/>
    <w:rsid w:val="00010919"/>
    <w:rsid w:val="000149B6"/>
    <w:rsid w:val="00017381"/>
    <w:rsid w:val="000213A6"/>
    <w:rsid w:val="00023DC7"/>
    <w:rsid w:val="00023DF7"/>
    <w:rsid w:val="0003134D"/>
    <w:rsid w:val="00031FB1"/>
    <w:rsid w:val="000552A0"/>
    <w:rsid w:val="00063D2F"/>
    <w:rsid w:val="00067B26"/>
    <w:rsid w:val="00072AED"/>
    <w:rsid w:val="000807E9"/>
    <w:rsid w:val="00090407"/>
    <w:rsid w:val="000A3C57"/>
    <w:rsid w:val="000A4772"/>
    <w:rsid w:val="000A6E76"/>
    <w:rsid w:val="000B0E15"/>
    <w:rsid w:val="000B45C7"/>
    <w:rsid w:val="000B51C5"/>
    <w:rsid w:val="000D4E9D"/>
    <w:rsid w:val="000E29DC"/>
    <w:rsid w:val="00105449"/>
    <w:rsid w:val="00122F76"/>
    <w:rsid w:val="00124489"/>
    <w:rsid w:val="00126743"/>
    <w:rsid w:val="00127CF6"/>
    <w:rsid w:val="00131968"/>
    <w:rsid w:val="00133594"/>
    <w:rsid w:val="00140FF2"/>
    <w:rsid w:val="00145EF9"/>
    <w:rsid w:val="00157253"/>
    <w:rsid w:val="00163DCA"/>
    <w:rsid w:val="00165D32"/>
    <w:rsid w:val="00190A6A"/>
    <w:rsid w:val="00195E41"/>
    <w:rsid w:val="001A48F0"/>
    <w:rsid w:val="001C0990"/>
    <w:rsid w:val="001C0C4A"/>
    <w:rsid w:val="001C37BB"/>
    <w:rsid w:val="001C5907"/>
    <w:rsid w:val="001C7C83"/>
    <w:rsid w:val="001E22BE"/>
    <w:rsid w:val="001F0BFD"/>
    <w:rsid w:val="001F2E2D"/>
    <w:rsid w:val="002052C6"/>
    <w:rsid w:val="00211159"/>
    <w:rsid w:val="00240502"/>
    <w:rsid w:val="00243A1E"/>
    <w:rsid w:val="002541A1"/>
    <w:rsid w:val="002608F9"/>
    <w:rsid w:val="00270366"/>
    <w:rsid w:val="00276731"/>
    <w:rsid w:val="002853D7"/>
    <w:rsid w:val="002918B6"/>
    <w:rsid w:val="00296DB9"/>
    <w:rsid w:val="002A71DE"/>
    <w:rsid w:val="002B1277"/>
    <w:rsid w:val="002B5104"/>
    <w:rsid w:val="002D035B"/>
    <w:rsid w:val="002D15FD"/>
    <w:rsid w:val="002E537C"/>
    <w:rsid w:val="002F53BD"/>
    <w:rsid w:val="003072C3"/>
    <w:rsid w:val="00315E3F"/>
    <w:rsid w:val="00316B95"/>
    <w:rsid w:val="00342767"/>
    <w:rsid w:val="00350604"/>
    <w:rsid w:val="00350AF5"/>
    <w:rsid w:val="00351FBA"/>
    <w:rsid w:val="00357327"/>
    <w:rsid w:val="00360BD2"/>
    <w:rsid w:val="003676B4"/>
    <w:rsid w:val="00372300"/>
    <w:rsid w:val="00384CAC"/>
    <w:rsid w:val="0039525C"/>
    <w:rsid w:val="00395B88"/>
    <w:rsid w:val="003B760F"/>
    <w:rsid w:val="003C27D0"/>
    <w:rsid w:val="003C3080"/>
    <w:rsid w:val="003C30BD"/>
    <w:rsid w:val="003C3243"/>
    <w:rsid w:val="003C4055"/>
    <w:rsid w:val="003C6C9F"/>
    <w:rsid w:val="003D17F1"/>
    <w:rsid w:val="003D6F9B"/>
    <w:rsid w:val="003F2A7D"/>
    <w:rsid w:val="003F723E"/>
    <w:rsid w:val="00400458"/>
    <w:rsid w:val="00407B6D"/>
    <w:rsid w:val="00407D25"/>
    <w:rsid w:val="00407F63"/>
    <w:rsid w:val="004120BF"/>
    <w:rsid w:val="00416851"/>
    <w:rsid w:val="004212D9"/>
    <w:rsid w:val="00426ECF"/>
    <w:rsid w:val="00444E22"/>
    <w:rsid w:val="00445A8B"/>
    <w:rsid w:val="00491638"/>
    <w:rsid w:val="00495A6F"/>
    <w:rsid w:val="0049733D"/>
    <w:rsid w:val="004A6E98"/>
    <w:rsid w:val="004C2504"/>
    <w:rsid w:val="004C789D"/>
    <w:rsid w:val="004D5173"/>
    <w:rsid w:val="004E6D5A"/>
    <w:rsid w:val="004F1FDC"/>
    <w:rsid w:val="00502424"/>
    <w:rsid w:val="005113A8"/>
    <w:rsid w:val="00516C69"/>
    <w:rsid w:val="00530204"/>
    <w:rsid w:val="005426E4"/>
    <w:rsid w:val="00547496"/>
    <w:rsid w:val="0055229F"/>
    <w:rsid w:val="00552A46"/>
    <w:rsid w:val="00552F2D"/>
    <w:rsid w:val="005562A9"/>
    <w:rsid w:val="0056268F"/>
    <w:rsid w:val="005715FE"/>
    <w:rsid w:val="00577522"/>
    <w:rsid w:val="005B2997"/>
    <w:rsid w:val="005B798E"/>
    <w:rsid w:val="005C299C"/>
    <w:rsid w:val="005C45D7"/>
    <w:rsid w:val="005D04C4"/>
    <w:rsid w:val="005D370F"/>
    <w:rsid w:val="005E2781"/>
    <w:rsid w:val="005F7A73"/>
    <w:rsid w:val="006020CE"/>
    <w:rsid w:val="006052D4"/>
    <w:rsid w:val="00623011"/>
    <w:rsid w:val="00627445"/>
    <w:rsid w:val="00627473"/>
    <w:rsid w:val="006339FF"/>
    <w:rsid w:val="0063797C"/>
    <w:rsid w:val="0064327B"/>
    <w:rsid w:val="00652A4B"/>
    <w:rsid w:val="00655CDB"/>
    <w:rsid w:val="0066279A"/>
    <w:rsid w:val="00663D16"/>
    <w:rsid w:val="00665CE8"/>
    <w:rsid w:val="006704A7"/>
    <w:rsid w:val="0067088E"/>
    <w:rsid w:val="0069362C"/>
    <w:rsid w:val="006A4832"/>
    <w:rsid w:val="006C3078"/>
    <w:rsid w:val="006C5424"/>
    <w:rsid w:val="006D3743"/>
    <w:rsid w:val="006F04B7"/>
    <w:rsid w:val="006F0DC4"/>
    <w:rsid w:val="00715F44"/>
    <w:rsid w:val="00724001"/>
    <w:rsid w:val="00731D12"/>
    <w:rsid w:val="0074305F"/>
    <w:rsid w:val="00750FE8"/>
    <w:rsid w:val="00756A71"/>
    <w:rsid w:val="00760238"/>
    <w:rsid w:val="007611AB"/>
    <w:rsid w:val="00762D66"/>
    <w:rsid w:val="007663A5"/>
    <w:rsid w:val="00777BD3"/>
    <w:rsid w:val="007800CA"/>
    <w:rsid w:val="00785D86"/>
    <w:rsid w:val="00786232"/>
    <w:rsid w:val="00790391"/>
    <w:rsid w:val="007954C5"/>
    <w:rsid w:val="007A3C15"/>
    <w:rsid w:val="007C14B8"/>
    <w:rsid w:val="007C5495"/>
    <w:rsid w:val="007D19EC"/>
    <w:rsid w:val="007D7AF0"/>
    <w:rsid w:val="007E115F"/>
    <w:rsid w:val="007F48EC"/>
    <w:rsid w:val="008006FD"/>
    <w:rsid w:val="008038E4"/>
    <w:rsid w:val="00806598"/>
    <w:rsid w:val="00811858"/>
    <w:rsid w:val="008135F8"/>
    <w:rsid w:val="00817668"/>
    <w:rsid w:val="00824AB5"/>
    <w:rsid w:val="00831CA0"/>
    <w:rsid w:val="008326D3"/>
    <w:rsid w:val="00832F67"/>
    <w:rsid w:val="00852448"/>
    <w:rsid w:val="00853A3F"/>
    <w:rsid w:val="00853DDC"/>
    <w:rsid w:val="00863407"/>
    <w:rsid w:val="00865C6F"/>
    <w:rsid w:val="00865DC8"/>
    <w:rsid w:val="0088522F"/>
    <w:rsid w:val="008868C0"/>
    <w:rsid w:val="00897582"/>
    <w:rsid w:val="008A0EF1"/>
    <w:rsid w:val="008B4C82"/>
    <w:rsid w:val="008B5234"/>
    <w:rsid w:val="008C0230"/>
    <w:rsid w:val="008C4AE7"/>
    <w:rsid w:val="008F2E43"/>
    <w:rsid w:val="00907545"/>
    <w:rsid w:val="00913A94"/>
    <w:rsid w:val="00921A1C"/>
    <w:rsid w:val="00923809"/>
    <w:rsid w:val="00925D3E"/>
    <w:rsid w:val="00934F70"/>
    <w:rsid w:val="009479E1"/>
    <w:rsid w:val="0095799E"/>
    <w:rsid w:val="0096269E"/>
    <w:rsid w:val="00972812"/>
    <w:rsid w:val="009756F7"/>
    <w:rsid w:val="0098071F"/>
    <w:rsid w:val="0098212C"/>
    <w:rsid w:val="009856A9"/>
    <w:rsid w:val="00990483"/>
    <w:rsid w:val="00990788"/>
    <w:rsid w:val="009941AB"/>
    <w:rsid w:val="009A02F3"/>
    <w:rsid w:val="009A4EF8"/>
    <w:rsid w:val="009B3B3F"/>
    <w:rsid w:val="009B44B9"/>
    <w:rsid w:val="009C7334"/>
    <w:rsid w:val="009E2FD2"/>
    <w:rsid w:val="009E615D"/>
    <w:rsid w:val="009F324B"/>
    <w:rsid w:val="00A0237C"/>
    <w:rsid w:val="00A0572B"/>
    <w:rsid w:val="00A05CF1"/>
    <w:rsid w:val="00A119B6"/>
    <w:rsid w:val="00A12B21"/>
    <w:rsid w:val="00A17225"/>
    <w:rsid w:val="00A268F2"/>
    <w:rsid w:val="00A26A11"/>
    <w:rsid w:val="00A34945"/>
    <w:rsid w:val="00A45E5B"/>
    <w:rsid w:val="00A513DE"/>
    <w:rsid w:val="00A51839"/>
    <w:rsid w:val="00A60909"/>
    <w:rsid w:val="00AA24AB"/>
    <w:rsid w:val="00AA37E2"/>
    <w:rsid w:val="00AA6442"/>
    <w:rsid w:val="00AB161B"/>
    <w:rsid w:val="00AB277F"/>
    <w:rsid w:val="00AB2AB4"/>
    <w:rsid w:val="00AC0EAC"/>
    <w:rsid w:val="00AC1245"/>
    <w:rsid w:val="00AC45C5"/>
    <w:rsid w:val="00AD2F70"/>
    <w:rsid w:val="00AD75E4"/>
    <w:rsid w:val="00AE5380"/>
    <w:rsid w:val="00AF4D33"/>
    <w:rsid w:val="00B07722"/>
    <w:rsid w:val="00B153F5"/>
    <w:rsid w:val="00B23275"/>
    <w:rsid w:val="00B24C5D"/>
    <w:rsid w:val="00B30CD2"/>
    <w:rsid w:val="00B34AAF"/>
    <w:rsid w:val="00B44033"/>
    <w:rsid w:val="00B5607D"/>
    <w:rsid w:val="00B617CA"/>
    <w:rsid w:val="00B71932"/>
    <w:rsid w:val="00B733E7"/>
    <w:rsid w:val="00B77FDC"/>
    <w:rsid w:val="00B90255"/>
    <w:rsid w:val="00B91A1C"/>
    <w:rsid w:val="00BA2239"/>
    <w:rsid w:val="00BE4886"/>
    <w:rsid w:val="00BE70D6"/>
    <w:rsid w:val="00BF502E"/>
    <w:rsid w:val="00BF7E05"/>
    <w:rsid w:val="00C1210B"/>
    <w:rsid w:val="00C123E5"/>
    <w:rsid w:val="00C160D1"/>
    <w:rsid w:val="00C30AB1"/>
    <w:rsid w:val="00C429E0"/>
    <w:rsid w:val="00C62E5C"/>
    <w:rsid w:val="00C63417"/>
    <w:rsid w:val="00C66E69"/>
    <w:rsid w:val="00C73D22"/>
    <w:rsid w:val="00C7453B"/>
    <w:rsid w:val="00C87235"/>
    <w:rsid w:val="00C92688"/>
    <w:rsid w:val="00C94203"/>
    <w:rsid w:val="00C9544A"/>
    <w:rsid w:val="00CA1E09"/>
    <w:rsid w:val="00CA39FC"/>
    <w:rsid w:val="00CC3953"/>
    <w:rsid w:val="00CC5C97"/>
    <w:rsid w:val="00CD2754"/>
    <w:rsid w:val="00CE23EA"/>
    <w:rsid w:val="00D10BE0"/>
    <w:rsid w:val="00D15F4E"/>
    <w:rsid w:val="00D17897"/>
    <w:rsid w:val="00D20508"/>
    <w:rsid w:val="00D2267E"/>
    <w:rsid w:val="00D242C1"/>
    <w:rsid w:val="00D277B4"/>
    <w:rsid w:val="00D32A83"/>
    <w:rsid w:val="00D562A2"/>
    <w:rsid w:val="00D57058"/>
    <w:rsid w:val="00D7023E"/>
    <w:rsid w:val="00D8726A"/>
    <w:rsid w:val="00D91D26"/>
    <w:rsid w:val="00D947BD"/>
    <w:rsid w:val="00DB1D48"/>
    <w:rsid w:val="00DB29A2"/>
    <w:rsid w:val="00DB6398"/>
    <w:rsid w:val="00DC1B40"/>
    <w:rsid w:val="00DC23D5"/>
    <w:rsid w:val="00DD2C23"/>
    <w:rsid w:val="00DD66F6"/>
    <w:rsid w:val="00DD7230"/>
    <w:rsid w:val="00DE7FCC"/>
    <w:rsid w:val="00E0308B"/>
    <w:rsid w:val="00E07E76"/>
    <w:rsid w:val="00E1060D"/>
    <w:rsid w:val="00E13B50"/>
    <w:rsid w:val="00E14197"/>
    <w:rsid w:val="00E20182"/>
    <w:rsid w:val="00E21CA5"/>
    <w:rsid w:val="00E227E2"/>
    <w:rsid w:val="00E311F8"/>
    <w:rsid w:val="00E31A8B"/>
    <w:rsid w:val="00E548CE"/>
    <w:rsid w:val="00E70865"/>
    <w:rsid w:val="00E7236E"/>
    <w:rsid w:val="00E82012"/>
    <w:rsid w:val="00E8490F"/>
    <w:rsid w:val="00E85F06"/>
    <w:rsid w:val="00E86973"/>
    <w:rsid w:val="00E86974"/>
    <w:rsid w:val="00E86EA3"/>
    <w:rsid w:val="00E905FA"/>
    <w:rsid w:val="00E90A00"/>
    <w:rsid w:val="00E96B73"/>
    <w:rsid w:val="00EA2F17"/>
    <w:rsid w:val="00EC6292"/>
    <w:rsid w:val="00ED5BCB"/>
    <w:rsid w:val="00ED636F"/>
    <w:rsid w:val="00EE3C92"/>
    <w:rsid w:val="00EE43BA"/>
    <w:rsid w:val="00EF0E35"/>
    <w:rsid w:val="00EF5A5B"/>
    <w:rsid w:val="00EF7EF2"/>
    <w:rsid w:val="00F058DF"/>
    <w:rsid w:val="00F14EAF"/>
    <w:rsid w:val="00F2025C"/>
    <w:rsid w:val="00F25588"/>
    <w:rsid w:val="00F549D0"/>
    <w:rsid w:val="00F700DE"/>
    <w:rsid w:val="00F81F62"/>
    <w:rsid w:val="00F85509"/>
    <w:rsid w:val="00F87864"/>
    <w:rsid w:val="00F95031"/>
    <w:rsid w:val="00F97567"/>
    <w:rsid w:val="00FA27C6"/>
    <w:rsid w:val="00FA2C24"/>
    <w:rsid w:val="00FA6883"/>
    <w:rsid w:val="00FB2833"/>
    <w:rsid w:val="00FB6461"/>
    <w:rsid w:val="00FC64F2"/>
    <w:rsid w:val="00FE45A5"/>
    <w:rsid w:val="00FF3336"/>
    <w:rsid w:val="00FF63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B69EB24"/>
  <w15:docId w15:val="{6A8B0D6A-F0ED-4568-83AC-BCC56BF291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53A3F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53A3F"/>
    <w:rPr>
      <w:rFonts w:ascii="Tahoma" w:hAnsi="Tahoma" w:cs="Tahoma"/>
      <w:sz w:val="16"/>
      <w:szCs w:val="16"/>
    </w:rPr>
  </w:style>
  <w:style w:type="paragraph" w:styleId="Caption">
    <w:name w:val="caption"/>
    <w:basedOn w:val="Normal"/>
    <w:next w:val="Normal"/>
    <w:uiPriority w:val="35"/>
    <w:unhideWhenUsed/>
    <w:qFormat/>
    <w:rsid w:val="000A3C57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ED5BC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A5183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A4772"/>
  </w:style>
  <w:style w:type="paragraph" w:styleId="Footer">
    <w:name w:val="footer"/>
    <w:basedOn w:val="Normal"/>
    <w:link w:val="FooterChar"/>
    <w:uiPriority w:val="99"/>
    <w:unhideWhenUsed/>
    <w:rsid w:val="000A477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A4772"/>
  </w:style>
  <w:style w:type="character" w:styleId="Hyperlink">
    <w:name w:val="Hyperlink"/>
    <w:basedOn w:val="DefaultParagraphFont"/>
    <w:uiPriority w:val="99"/>
    <w:unhideWhenUsed/>
    <w:rsid w:val="00B07722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0772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oleObject" Target="embeddings/oleObject5.bin"/><Relationship Id="rId42" Type="http://schemas.openxmlformats.org/officeDocument/2006/relationships/oleObject" Target="embeddings/oleObject17.bin"/><Relationship Id="rId47" Type="http://schemas.openxmlformats.org/officeDocument/2006/relationships/image" Target="media/image20.png"/><Relationship Id="rId63" Type="http://schemas.openxmlformats.org/officeDocument/2006/relationships/image" Target="media/image36.png"/><Relationship Id="rId68" Type="http://schemas.openxmlformats.org/officeDocument/2006/relationships/image" Target="media/image41.jpeg"/><Relationship Id="rId84" Type="http://schemas.openxmlformats.org/officeDocument/2006/relationships/oleObject" Target="embeddings/Microsoft_Visio_2003-2010_Drawing.vsd"/><Relationship Id="rId89" Type="http://schemas.openxmlformats.org/officeDocument/2006/relationships/image" Target="media/image60.png"/><Relationship Id="rId16" Type="http://schemas.openxmlformats.org/officeDocument/2006/relationships/oleObject" Target="embeddings/oleObject2.bin"/><Relationship Id="rId11" Type="http://schemas.openxmlformats.org/officeDocument/2006/relationships/image" Target="media/image4.png"/><Relationship Id="rId32" Type="http://schemas.openxmlformats.org/officeDocument/2006/relationships/oleObject" Target="embeddings/oleObject11.bin"/><Relationship Id="rId37" Type="http://schemas.openxmlformats.org/officeDocument/2006/relationships/image" Target="media/image17.png"/><Relationship Id="rId53" Type="http://schemas.openxmlformats.org/officeDocument/2006/relationships/image" Target="media/image26.png"/><Relationship Id="rId58" Type="http://schemas.openxmlformats.org/officeDocument/2006/relationships/image" Target="media/image31.png"/><Relationship Id="rId74" Type="http://schemas.openxmlformats.org/officeDocument/2006/relationships/image" Target="media/image47.png"/><Relationship Id="rId79" Type="http://schemas.openxmlformats.org/officeDocument/2006/relationships/image" Target="media/image52.png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61.png"/><Relationship Id="rId95" Type="http://schemas.openxmlformats.org/officeDocument/2006/relationships/image" Target="media/image66.png"/><Relationship Id="rId22" Type="http://schemas.openxmlformats.org/officeDocument/2006/relationships/image" Target="media/image10.png"/><Relationship Id="rId27" Type="http://schemas.openxmlformats.org/officeDocument/2006/relationships/oleObject" Target="embeddings/oleObject8.bin"/><Relationship Id="rId43" Type="http://schemas.openxmlformats.org/officeDocument/2006/relationships/image" Target="media/image19.png"/><Relationship Id="rId48" Type="http://schemas.openxmlformats.org/officeDocument/2006/relationships/image" Target="media/image21.png"/><Relationship Id="rId64" Type="http://schemas.openxmlformats.org/officeDocument/2006/relationships/image" Target="media/image37.png"/><Relationship Id="rId69" Type="http://schemas.openxmlformats.org/officeDocument/2006/relationships/image" Target="media/image42.jpg"/><Relationship Id="rId80" Type="http://schemas.openxmlformats.org/officeDocument/2006/relationships/image" Target="media/image53.png"/><Relationship Id="rId85" Type="http://schemas.openxmlformats.org/officeDocument/2006/relationships/oleObject" Target="embeddings/Microsoft_Visio_2003-2010_Drawing1.vsd"/><Relationship Id="rId12" Type="http://schemas.openxmlformats.org/officeDocument/2006/relationships/image" Target="media/image5.png"/><Relationship Id="rId17" Type="http://schemas.openxmlformats.org/officeDocument/2006/relationships/image" Target="media/image8.png"/><Relationship Id="rId25" Type="http://schemas.openxmlformats.org/officeDocument/2006/relationships/oleObject" Target="embeddings/oleObject7.bin"/><Relationship Id="rId33" Type="http://schemas.openxmlformats.org/officeDocument/2006/relationships/image" Target="media/image15.png"/><Relationship Id="rId38" Type="http://schemas.openxmlformats.org/officeDocument/2006/relationships/oleObject" Target="embeddings/oleObject14.bin"/><Relationship Id="rId46" Type="http://schemas.openxmlformats.org/officeDocument/2006/relationships/oleObject" Target="embeddings/oleObject20.bin"/><Relationship Id="rId59" Type="http://schemas.openxmlformats.org/officeDocument/2006/relationships/image" Target="media/image32.png"/><Relationship Id="rId67" Type="http://schemas.openxmlformats.org/officeDocument/2006/relationships/image" Target="media/image40.jpeg"/><Relationship Id="rId20" Type="http://schemas.openxmlformats.org/officeDocument/2006/relationships/image" Target="media/image9.png"/><Relationship Id="rId41" Type="http://schemas.openxmlformats.org/officeDocument/2006/relationships/image" Target="media/image18.png"/><Relationship Id="rId54" Type="http://schemas.openxmlformats.org/officeDocument/2006/relationships/image" Target="media/image27.png"/><Relationship Id="rId62" Type="http://schemas.openxmlformats.org/officeDocument/2006/relationships/image" Target="media/image35.png"/><Relationship Id="rId70" Type="http://schemas.openxmlformats.org/officeDocument/2006/relationships/image" Target="media/image43.jpeg"/><Relationship Id="rId75" Type="http://schemas.openxmlformats.org/officeDocument/2006/relationships/image" Target="media/image48.png"/><Relationship Id="rId83" Type="http://schemas.openxmlformats.org/officeDocument/2006/relationships/image" Target="media/image56.emf"/><Relationship Id="rId88" Type="http://schemas.openxmlformats.org/officeDocument/2006/relationships/image" Target="media/image59.png"/><Relationship Id="rId91" Type="http://schemas.openxmlformats.org/officeDocument/2006/relationships/image" Target="media/image62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oleObject" Target="embeddings/oleObject6.bin"/><Relationship Id="rId28" Type="http://schemas.openxmlformats.org/officeDocument/2006/relationships/oleObject" Target="embeddings/oleObject9.bin"/><Relationship Id="rId36" Type="http://schemas.openxmlformats.org/officeDocument/2006/relationships/oleObject" Target="embeddings/oleObject13.bin"/><Relationship Id="rId49" Type="http://schemas.openxmlformats.org/officeDocument/2006/relationships/image" Target="media/image22.png"/><Relationship Id="rId57" Type="http://schemas.openxmlformats.org/officeDocument/2006/relationships/image" Target="media/image30.png"/><Relationship Id="rId10" Type="http://schemas.openxmlformats.org/officeDocument/2006/relationships/image" Target="media/image3.png"/><Relationship Id="rId31" Type="http://schemas.openxmlformats.org/officeDocument/2006/relationships/image" Target="media/image14.png"/><Relationship Id="rId44" Type="http://schemas.openxmlformats.org/officeDocument/2006/relationships/oleObject" Target="embeddings/oleObject18.bin"/><Relationship Id="rId52" Type="http://schemas.openxmlformats.org/officeDocument/2006/relationships/image" Target="media/image25.png"/><Relationship Id="rId60" Type="http://schemas.openxmlformats.org/officeDocument/2006/relationships/image" Target="media/image33.png"/><Relationship Id="rId65" Type="http://schemas.openxmlformats.org/officeDocument/2006/relationships/image" Target="media/image38.png"/><Relationship Id="rId73" Type="http://schemas.openxmlformats.org/officeDocument/2006/relationships/image" Target="media/image46.png"/><Relationship Id="rId78" Type="http://schemas.openxmlformats.org/officeDocument/2006/relationships/image" Target="media/image51.png"/><Relationship Id="rId81" Type="http://schemas.openxmlformats.org/officeDocument/2006/relationships/image" Target="media/image54.png"/><Relationship Id="rId86" Type="http://schemas.openxmlformats.org/officeDocument/2006/relationships/image" Target="media/image57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oleObject" Target="embeddings/oleObject3.bin"/><Relationship Id="rId39" Type="http://schemas.openxmlformats.org/officeDocument/2006/relationships/oleObject" Target="embeddings/oleObject15.bin"/><Relationship Id="rId34" Type="http://schemas.openxmlformats.org/officeDocument/2006/relationships/oleObject" Target="embeddings/oleObject12.bin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image" Target="media/image49.png"/><Relationship Id="rId97" Type="http://schemas.openxmlformats.org/officeDocument/2006/relationships/image" Target="media/image68.png"/><Relationship Id="rId7" Type="http://schemas.openxmlformats.org/officeDocument/2006/relationships/endnotes" Target="endnotes.xml"/><Relationship Id="rId71" Type="http://schemas.openxmlformats.org/officeDocument/2006/relationships/image" Target="media/image44.jpeg"/><Relationship Id="rId92" Type="http://schemas.openxmlformats.org/officeDocument/2006/relationships/image" Target="media/image63.png"/><Relationship Id="rId2" Type="http://schemas.openxmlformats.org/officeDocument/2006/relationships/numbering" Target="numbering.xml"/><Relationship Id="rId29" Type="http://schemas.openxmlformats.org/officeDocument/2006/relationships/image" Target="media/image13.png"/><Relationship Id="rId24" Type="http://schemas.openxmlformats.org/officeDocument/2006/relationships/image" Target="media/image11.png"/><Relationship Id="rId40" Type="http://schemas.openxmlformats.org/officeDocument/2006/relationships/oleObject" Target="embeddings/oleObject16.bin"/><Relationship Id="rId45" Type="http://schemas.openxmlformats.org/officeDocument/2006/relationships/oleObject" Target="embeddings/oleObject19.bin"/><Relationship Id="rId66" Type="http://schemas.openxmlformats.org/officeDocument/2006/relationships/image" Target="media/image39.jpeg"/><Relationship Id="rId87" Type="http://schemas.openxmlformats.org/officeDocument/2006/relationships/image" Target="media/image58.jpeg"/><Relationship Id="rId61" Type="http://schemas.openxmlformats.org/officeDocument/2006/relationships/image" Target="media/image34.png"/><Relationship Id="rId82" Type="http://schemas.openxmlformats.org/officeDocument/2006/relationships/image" Target="media/image55.png"/><Relationship Id="rId19" Type="http://schemas.openxmlformats.org/officeDocument/2006/relationships/oleObject" Target="embeddings/oleObject4.bin"/><Relationship Id="rId14" Type="http://schemas.openxmlformats.org/officeDocument/2006/relationships/oleObject" Target="embeddings/oleObject1.bin"/><Relationship Id="rId30" Type="http://schemas.openxmlformats.org/officeDocument/2006/relationships/oleObject" Target="embeddings/oleObject10.bin"/><Relationship Id="rId35" Type="http://schemas.openxmlformats.org/officeDocument/2006/relationships/image" Target="media/image16.png"/><Relationship Id="rId56" Type="http://schemas.openxmlformats.org/officeDocument/2006/relationships/image" Target="media/image29.png"/><Relationship Id="rId77" Type="http://schemas.openxmlformats.org/officeDocument/2006/relationships/image" Target="media/image50.png"/><Relationship Id="rId100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image" Target="media/image24.png"/><Relationship Id="rId72" Type="http://schemas.openxmlformats.org/officeDocument/2006/relationships/image" Target="media/image45.png"/><Relationship Id="rId93" Type="http://schemas.openxmlformats.org/officeDocument/2006/relationships/image" Target="media/image64.png"/><Relationship Id="rId98" Type="http://schemas.openxmlformats.org/officeDocument/2006/relationships/image" Target="media/image6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6209CAD-7862-4BA1-9526-B0C04A245E2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8438</TotalTime>
  <Pages>21</Pages>
  <Words>1358</Words>
  <Characters>7743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9083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</dc:creator>
  <cp:lastModifiedBy>Michael Margolis</cp:lastModifiedBy>
  <cp:revision>27</cp:revision>
  <cp:lastPrinted>2023-05-03T16:40:00Z</cp:lastPrinted>
  <dcterms:created xsi:type="dcterms:W3CDTF">2023-04-30T20:28:00Z</dcterms:created>
  <dcterms:modified xsi:type="dcterms:W3CDTF">2023-05-28T08:39:00Z</dcterms:modified>
</cp:coreProperties>
</file>