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42ECC" w14:textId="7B90891E" w:rsidR="0069362C" w:rsidRDefault="00D81FAC" w:rsidP="00B77FDC">
      <w:pPr>
        <w:jc w:val="center"/>
        <w:rPr>
          <w:sz w:val="36"/>
        </w:rPr>
      </w:pPr>
      <w:r>
        <w:rPr>
          <w:sz w:val="36"/>
        </w:rPr>
        <w:t xml:space="preserve"> </w:t>
      </w:r>
      <w:r w:rsidR="006052D4">
        <w:rPr>
          <w:sz w:val="36"/>
        </w:rPr>
        <w:t>Mirto 20</w:t>
      </w:r>
      <w:r w:rsidR="00067B26">
        <w:rPr>
          <w:sz w:val="36"/>
        </w:rPr>
        <w:t>2</w:t>
      </w:r>
      <w:r w:rsidR="00EC6292">
        <w:rPr>
          <w:sz w:val="36"/>
        </w:rPr>
        <w:t>3</w:t>
      </w:r>
      <w:r w:rsidR="00B77FDC" w:rsidRPr="00B77FDC">
        <w:rPr>
          <w:sz w:val="36"/>
        </w:rPr>
        <w:t xml:space="preserve"> Build Information</w:t>
      </w:r>
    </w:p>
    <w:p w14:paraId="67840B9E" w14:textId="1B1966D6" w:rsidR="00384CAC" w:rsidRDefault="00384CAC" w:rsidP="00384CAC">
      <w:pPr>
        <w:spacing w:after="0"/>
        <w:jc w:val="center"/>
      </w:pPr>
      <w:r w:rsidRPr="00384CAC">
        <w:t xml:space="preserve">This document describes the </w:t>
      </w:r>
      <w:r w:rsidR="00D60644">
        <w:t xml:space="preserve">Pi Pico </w:t>
      </w:r>
      <w:r w:rsidRPr="00384CAC">
        <w:t>variant of the Mirto robot.</w:t>
      </w:r>
    </w:p>
    <w:p w14:paraId="4FBE9F7D" w14:textId="7FED8C3B" w:rsidR="00A268F2" w:rsidRPr="00384CAC" w:rsidRDefault="00D60644" w:rsidP="00384CAC">
      <w:pPr>
        <w:spacing w:after="0"/>
        <w:jc w:val="center"/>
      </w:pPr>
      <w:r>
        <w:t>The</w:t>
      </w:r>
      <w:r w:rsidR="00A268F2">
        <w:t xml:space="preserve"> robot can be built with or without bump</w:t>
      </w:r>
      <w:r w:rsidR="006348A4">
        <w:t xml:space="preserve">, </w:t>
      </w:r>
      <w:proofErr w:type="gramStart"/>
      <w:r w:rsidR="006348A4">
        <w:t xml:space="preserve">distance </w:t>
      </w:r>
      <w:r w:rsidR="00A268F2">
        <w:t xml:space="preserve"> or</w:t>
      </w:r>
      <w:proofErr w:type="gramEnd"/>
      <w:r w:rsidR="00A268F2">
        <w:t xml:space="preserve"> IR </w:t>
      </w:r>
      <w:r w:rsidR="006348A4">
        <w:t xml:space="preserve">line </w:t>
      </w:r>
      <w:r w:rsidR="00A268F2">
        <w:t>sensors.</w:t>
      </w:r>
    </w:p>
    <w:p w14:paraId="5EF9583F" w14:textId="5B985FF5" w:rsidR="00384CAC" w:rsidRDefault="00384CAC" w:rsidP="00F14EAF">
      <w:pPr>
        <w:spacing w:after="0"/>
        <w:jc w:val="center"/>
      </w:pPr>
    </w:p>
    <w:p w14:paraId="1EBB60ED" w14:textId="0D9EAFCC" w:rsidR="00AE5380" w:rsidRDefault="00AE5380" w:rsidP="00F14EAF">
      <w:pPr>
        <w:spacing w:after="0"/>
        <w:jc w:val="center"/>
        <w:rPr>
          <w:sz w:val="20"/>
        </w:rPr>
      </w:pPr>
      <w:r>
        <w:t xml:space="preserve">Document </w:t>
      </w:r>
      <w:r w:rsidR="00F14EAF" w:rsidRPr="00F14EAF">
        <w:t>V</w:t>
      </w:r>
      <w:r>
        <w:t xml:space="preserve">ersion </w:t>
      </w:r>
      <w:r w:rsidR="00EC6292">
        <w:t>0.</w:t>
      </w:r>
      <w:r w:rsidR="009E6D73">
        <w:t>6</w:t>
      </w:r>
      <w:r w:rsidR="006052D4">
        <w:t xml:space="preserve"> (draft)</w:t>
      </w:r>
    </w:p>
    <w:p w14:paraId="15821720" w14:textId="30B2D5E0" w:rsidR="00F14EAF" w:rsidRDefault="00F14EAF" w:rsidP="00F14EAF">
      <w:pPr>
        <w:spacing w:after="0"/>
        <w:jc w:val="center"/>
        <w:rPr>
          <w:sz w:val="20"/>
        </w:rPr>
      </w:pPr>
      <w:r w:rsidRPr="00F14EAF">
        <w:rPr>
          <w:sz w:val="20"/>
        </w:rPr>
        <w:t xml:space="preserve">Last </w:t>
      </w:r>
      <w:r w:rsidRPr="00140FF2">
        <w:rPr>
          <w:sz w:val="20"/>
          <w:szCs w:val="20"/>
        </w:rPr>
        <w:t xml:space="preserve">updated </w:t>
      </w:r>
      <w:r w:rsidR="00FF111D">
        <w:rPr>
          <w:sz w:val="20"/>
          <w:szCs w:val="20"/>
        </w:rPr>
        <w:t>Aug 30</w:t>
      </w:r>
      <w:proofErr w:type="gramStart"/>
      <w:r w:rsidR="00EC6292">
        <w:rPr>
          <w:sz w:val="20"/>
          <w:szCs w:val="20"/>
        </w:rPr>
        <w:t xml:space="preserve"> 2023</w:t>
      </w:r>
      <w:proofErr w:type="gramEnd"/>
      <w:r w:rsidR="00EC6292">
        <w:rPr>
          <w:sz w:val="20"/>
          <w:szCs w:val="20"/>
        </w:rPr>
        <w:t xml:space="preserve"> </w:t>
      </w:r>
      <w:r w:rsidRPr="00F14EAF">
        <w:rPr>
          <w:sz w:val="20"/>
        </w:rPr>
        <w:t>by Michael Margolis</w:t>
      </w:r>
    </w:p>
    <w:p w14:paraId="08AD926B" w14:textId="136D5A5B" w:rsidR="002D4723" w:rsidRDefault="002D4723" w:rsidP="00F14EAF">
      <w:pPr>
        <w:spacing w:after="0"/>
        <w:jc w:val="center"/>
        <w:rPr>
          <w:sz w:val="20"/>
        </w:rPr>
      </w:pPr>
    </w:p>
    <w:p w14:paraId="1CC327A7" w14:textId="7D8B7565" w:rsidR="002D4723" w:rsidRDefault="002D4723" w:rsidP="00F14EAF">
      <w:pPr>
        <w:spacing w:after="0"/>
        <w:jc w:val="center"/>
        <w:rPr>
          <w:sz w:val="20"/>
        </w:rPr>
      </w:pPr>
    </w:p>
    <w:p w14:paraId="3ABDF4DA" w14:textId="755C98C2" w:rsidR="00384CAC" w:rsidRDefault="00024908" w:rsidP="00F14EAF">
      <w:pPr>
        <w:spacing w:after="0"/>
        <w:jc w:val="center"/>
        <w:rPr>
          <w:sz w:val="20"/>
        </w:rPr>
      </w:pPr>
      <w:r>
        <w:rPr>
          <w:noProof/>
          <w:sz w:val="20"/>
        </w:rPr>
        <w:drawing>
          <wp:anchor distT="0" distB="0" distL="114300" distR="114300" simplePos="0" relativeHeight="251614208" behindDoc="0" locked="0" layoutInCell="1" allowOverlap="1" wp14:anchorId="65A35D22" wp14:editId="77EE3403">
            <wp:simplePos x="0" y="0"/>
            <wp:positionH relativeFrom="column">
              <wp:posOffset>835152</wp:posOffset>
            </wp:positionH>
            <wp:positionV relativeFrom="paragraph">
              <wp:posOffset>177165</wp:posOffset>
            </wp:positionV>
            <wp:extent cx="3614928" cy="2804569"/>
            <wp:effectExtent l="0" t="0" r="0" b="0"/>
            <wp:wrapNone/>
            <wp:docPr id="2183590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4928" cy="2804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2163C4" w14:textId="08FF7BF3" w:rsidR="00A5495C" w:rsidRDefault="002D4723" w:rsidP="00A5495C">
      <w:pPr>
        <w:jc w:val="center"/>
        <w:rPr>
          <w:sz w:val="28"/>
          <w:szCs w:val="28"/>
        </w:rPr>
      </w:pPr>
      <w:r>
        <w:rPr>
          <w:noProof/>
          <w:sz w:val="20"/>
        </w:rPr>
        <w:drawing>
          <wp:anchor distT="0" distB="0" distL="114300" distR="114300" simplePos="0" relativeHeight="251613184" behindDoc="0" locked="0" layoutInCell="1" allowOverlap="1" wp14:anchorId="25E88EA1" wp14:editId="5DAAAE51">
            <wp:simplePos x="0" y="0"/>
            <wp:positionH relativeFrom="column">
              <wp:posOffset>822579</wp:posOffset>
            </wp:positionH>
            <wp:positionV relativeFrom="paragraph">
              <wp:posOffset>3466465</wp:posOffset>
            </wp:positionV>
            <wp:extent cx="3916045" cy="2882900"/>
            <wp:effectExtent l="0" t="0" r="0" b="0"/>
            <wp:wrapNone/>
            <wp:docPr id="19693759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6045" cy="2882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52021B75">
          <v:shapetype id="_x0000_t202" coordsize="21600,21600" o:spt="202" path="m,l,21600r21600,l21600,xe">
            <v:stroke joinstyle="miter"/>
            <v:path gradientshapeok="t" o:connecttype="rect"/>
          </v:shapetype>
          <v:shape id="Text Box 1" o:spid="_x0000_s2177" type="#_x0000_t202" style="position:absolute;left:0;text-align:left;margin-left:125.5pt;margin-top:228.7pt;width:199.5pt;height:15.55pt;z-index:251627520;visibility:visible;mso-position-horizontal-relative:text;mso-position-vertical-relative:text;mso-width-relative:margin" wrapcoords="-81 0 -81 20829 21600 20829 21600 0 -81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" stroked="f">
            <v:textbox inset="0,0,0,0">
              <w:txbxContent>
                <w:p w14:paraId="667DB27F" w14:textId="59545C4D" w:rsidR="00D242C1" w:rsidRPr="00725160" w:rsidRDefault="00D242C1" w:rsidP="001E22BE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A5495C">
                    <w:t>1</w:t>
                  </w:r>
                  <w:r>
                    <w:t xml:space="preserve">: </w:t>
                  </w:r>
                  <w:r w:rsidR="00A5495C">
                    <w:t xml:space="preserve">Basic chassis </w:t>
                  </w:r>
                </w:p>
                <w:p w14:paraId="28716AEF" w14:textId="77777777" w:rsidR="00D60644" w:rsidRDefault="00D60644"/>
              </w:txbxContent>
            </v:textbox>
            <w10:wrap type="tight"/>
          </v:shape>
        </w:pict>
      </w:r>
      <w:r w:rsidR="00000000">
        <w:rPr>
          <w:noProof/>
        </w:rPr>
        <w:pict w14:anchorId="695F23B6">
          <v:shape id="Text Box 12" o:spid="_x0000_s2178" type="#_x0000_t202" style="position:absolute;left:0;text-align:left;margin-left:113.25pt;margin-top:511.6pt;width:315.75pt;height:21pt;z-index:251628544;visibility:visible;mso-position-horizontal-relative:text;mso-position-vertical-relative:text;mso-width-relative:margin" wrapcoords="-51 0 -51 20829 21600 20829 21600 0 -51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" stroked="f">
            <v:textbox style="mso-fit-shape-to-text:t" inset="0,0,0,0">
              <w:txbxContent>
                <w:p w14:paraId="48BFD405" w14:textId="747CEB01" w:rsidR="00D242C1" w:rsidRPr="006314A4" w:rsidRDefault="00D242C1" w:rsidP="001E22BE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A5495C">
                    <w:t>2</w:t>
                  </w:r>
                  <w:r>
                    <w:t xml:space="preserve">: </w:t>
                  </w:r>
                  <w:r w:rsidR="00A5495C">
                    <w:t xml:space="preserve">Chassis with </w:t>
                  </w:r>
                  <w:proofErr w:type="gramStart"/>
                  <w:r w:rsidR="00A5495C">
                    <w:t xml:space="preserve">bump </w:t>
                  </w:r>
                  <w:r w:rsidR="00024908">
                    <w:t>,</w:t>
                  </w:r>
                  <w:proofErr w:type="gramEnd"/>
                  <w:r w:rsidR="00A5495C">
                    <w:t xml:space="preserve"> </w:t>
                  </w:r>
                  <w:r w:rsidR="00024908">
                    <w:t xml:space="preserve">distance, and </w:t>
                  </w:r>
                  <w:r w:rsidR="00A5495C">
                    <w:t xml:space="preserve">IR </w:t>
                  </w:r>
                  <w:r w:rsidR="00024908">
                    <w:t xml:space="preserve">line </w:t>
                  </w:r>
                  <w:r w:rsidR="00A5495C">
                    <w:t>sensor</w:t>
                  </w:r>
                  <w:r w:rsidR="00024908">
                    <w:t>s</w:t>
                  </w:r>
                  <w:r w:rsidR="00A5495C">
                    <w:t xml:space="preserve"> </w:t>
                  </w:r>
                </w:p>
              </w:txbxContent>
            </v:textbox>
            <w10:wrap type="tight"/>
          </v:shape>
        </w:pict>
      </w:r>
      <w:r w:rsidR="0069362C">
        <w:br w:type="page"/>
      </w:r>
      <w:r w:rsidR="00A5495C" w:rsidRPr="00A5495C">
        <w:rPr>
          <w:sz w:val="28"/>
          <w:szCs w:val="28"/>
        </w:rPr>
        <w:lastRenderedPageBreak/>
        <w:t>Mirto Variants</w:t>
      </w:r>
    </w:p>
    <w:p w14:paraId="3A606F98" w14:textId="735A0F41" w:rsidR="00882074" w:rsidRDefault="00A5495C" w:rsidP="00A5495C">
      <w:r>
        <w:t>The Mirto robot can be configured with various sensors to detect the environment</w:t>
      </w:r>
      <w:r w:rsidR="00A11B71">
        <w:t xml:space="preserve"> and can be controlled using a variety of computer boards</w:t>
      </w:r>
      <w:r>
        <w:t xml:space="preserve">. These configurations can be changed at any time by adding or removing </w:t>
      </w:r>
      <w:proofErr w:type="gramStart"/>
      <w:r>
        <w:t>components</w:t>
      </w:r>
      <w:proofErr w:type="gramEnd"/>
      <w:r>
        <w:t xml:space="preserve"> but the initial build is easiest if </w:t>
      </w:r>
      <w:r w:rsidR="00882074">
        <w:t>the desired configuration is built in the sequence shown in this document.</w:t>
      </w:r>
    </w:p>
    <w:p w14:paraId="18B27AB1" w14:textId="7B43F21A" w:rsidR="00500CBD" w:rsidRDefault="00500CBD" w:rsidP="00500CBD">
      <w:pPr>
        <w:spacing w:after="80"/>
      </w:pPr>
      <w:r>
        <w:t>Build sequence</w:t>
      </w:r>
      <w:r w:rsidR="0017288E">
        <w:t xml:space="preserve"> tips</w:t>
      </w:r>
      <w:r>
        <w:t>:</w:t>
      </w:r>
    </w:p>
    <w:p w14:paraId="12199705" w14:textId="22DF2641" w:rsidR="00500CBD" w:rsidRDefault="00500CBD" w:rsidP="00500CBD">
      <w:pPr>
        <w:pStyle w:val="ListParagraph"/>
        <w:numPr>
          <w:ilvl w:val="0"/>
          <w:numId w:val="10"/>
        </w:numPr>
        <w:spacing w:after="80"/>
      </w:pPr>
      <w:r>
        <w:t xml:space="preserve">The build </w:t>
      </w:r>
      <w:r w:rsidR="001966BA">
        <w:t>starts with the bottom plate. M</w:t>
      </w:r>
      <w:r>
        <w:t xml:space="preserve">otors </w:t>
      </w:r>
      <w:r w:rsidR="00AA145C">
        <w:t>are attached and the desired s</w:t>
      </w:r>
      <w:r>
        <w:t xml:space="preserve">ensors are </w:t>
      </w:r>
      <w:r w:rsidR="00AA145C">
        <w:t xml:space="preserve">added.  </w:t>
      </w:r>
      <w:r w:rsidR="00C93D22">
        <w:t>You can s</w:t>
      </w:r>
      <w:r w:rsidR="00AA145C">
        <w:t xml:space="preserve">kip </w:t>
      </w:r>
      <w:r>
        <w:t xml:space="preserve">over sections describing </w:t>
      </w:r>
      <w:proofErr w:type="gramStart"/>
      <w:r>
        <w:t>sensor</w:t>
      </w:r>
      <w:proofErr w:type="gramEnd"/>
      <w:r>
        <w:t xml:space="preserve"> that are not required for your build.</w:t>
      </w:r>
    </w:p>
    <w:p w14:paraId="7AC34F90" w14:textId="2D86FA66" w:rsidR="00500CBD" w:rsidRDefault="00500CBD" w:rsidP="00500CBD">
      <w:pPr>
        <w:pStyle w:val="ListParagraph"/>
        <w:numPr>
          <w:ilvl w:val="0"/>
          <w:numId w:val="10"/>
        </w:numPr>
        <w:spacing w:after="80"/>
      </w:pPr>
      <w:r>
        <w:t xml:space="preserve">The </w:t>
      </w:r>
      <w:r w:rsidR="00C93D22">
        <w:t>electronics</w:t>
      </w:r>
      <w:r>
        <w:t xml:space="preserve"> boards are attached to the top plate. </w:t>
      </w:r>
    </w:p>
    <w:p w14:paraId="31D042B8" w14:textId="0864E0DF" w:rsidR="00500CBD" w:rsidRDefault="00500CBD" w:rsidP="00500CBD">
      <w:pPr>
        <w:pStyle w:val="ListParagraph"/>
        <w:numPr>
          <w:ilvl w:val="0"/>
          <w:numId w:val="10"/>
        </w:numPr>
        <w:spacing w:after="80"/>
      </w:pPr>
      <w:r>
        <w:t xml:space="preserve">The electrical connections between the bottom and top plates </w:t>
      </w:r>
      <w:r w:rsidR="003258A0">
        <w:t xml:space="preserve">are easier </w:t>
      </w:r>
      <w:r>
        <w:t>if done before bolting the top and bottom together.</w:t>
      </w:r>
    </w:p>
    <w:p w14:paraId="1D9C6CFB" w14:textId="49C63C44" w:rsidR="00500CBD" w:rsidRDefault="00500CBD" w:rsidP="00500CBD">
      <w:pPr>
        <w:pStyle w:val="ListParagraph"/>
        <w:numPr>
          <w:ilvl w:val="0"/>
          <w:numId w:val="10"/>
        </w:numPr>
        <w:spacing w:after="80"/>
      </w:pPr>
      <w:r>
        <w:t xml:space="preserve">Some of the mounting hardware used for attaching the top and bottom plates differs depending on the battery being used. </w:t>
      </w:r>
      <w:r w:rsidR="00FF49DD">
        <w:t xml:space="preserve">See the relevant section covering </w:t>
      </w:r>
      <w:r w:rsidR="00907860">
        <w:t xml:space="preserve">the battery </w:t>
      </w:r>
      <w:r w:rsidR="005C2B4C">
        <w:t xml:space="preserve">type </w:t>
      </w:r>
      <w:r w:rsidR="00907860">
        <w:t>used in your build</w:t>
      </w:r>
      <w:r>
        <w:t>.</w:t>
      </w:r>
    </w:p>
    <w:p w14:paraId="08860675" w14:textId="77777777" w:rsidR="00500CBD" w:rsidRDefault="00500CBD" w:rsidP="00882074">
      <w:pPr>
        <w:spacing w:after="80"/>
      </w:pPr>
    </w:p>
    <w:p w14:paraId="53E6B74F" w14:textId="17DCB12F" w:rsidR="00882074" w:rsidRDefault="00882074" w:rsidP="00882074">
      <w:pPr>
        <w:spacing w:after="80"/>
      </w:pPr>
      <w:r>
        <w:t>Sensor options:</w:t>
      </w:r>
    </w:p>
    <w:p w14:paraId="2A16378F" w14:textId="254C0EC3" w:rsidR="00A5495C" w:rsidRDefault="00882074" w:rsidP="00882074">
      <w:pPr>
        <w:pStyle w:val="ListParagraph"/>
        <w:numPr>
          <w:ilvl w:val="0"/>
          <w:numId w:val="6"/>
        </w:numPr>
        <w:spacing w:after="80"/>
      </w:pPr>
      <w:r>
        <w:t>Bump sensors</w:t>
      </w:r>
    </w:p>
    <w:p w14:paraId="13AACC20" w14:textId="0F6697CD" w:rsidR="00882074" w:rsidRDefault="00882074" w:rsidP="00882074">
      <w:pPr>
        <w:pStyle w:val="ListParagraph"/>
        <w:numPr>
          <w:ilvl w:val="0"/>
          <w:numId w:val="6"/>
        </w:numPr>
        <w:spacing w:after="80"/>
      </w:pPr>
      <w:r>
        <w:t>IR line sensors</w:t>
      </w:r>
    </w:p>
    <w:p w14:paraId="6A64EF80" w14:textId="34834FA8" w:rsidR="00882074" w:rsidRDefault="00882074" w:rsidP="00882074">
      <w:pPr>
        <w:pStyle w:val="ListParagraph"/>
        <w:numPr>
          <w:ilvl w:val="0"/>
          <w:numId w:val="6"/>
        </w:numPr>
        <w:spacing w:after="80"/>
      </w:pPr>
      <w:r>
        <w:t xml:space="preserve">Ultrasonic distance sensor </w:t>
      </w:r>
    </w:p>
    <w:p w14:paraId="04ABDC42" w14:textId="778B1EA2" w:rsidR="00882074" w:rsidRDefault="00882074" w:rsidP="00882074">
      <w:pPr>
        <w:pStyle w:val="ListParagraph"/>
        <w:numPr>
          <w:ilvl w:val="1"/>
          <w:numId w:val="6"/>
        </w:numPr>
        <w:spacing w:after="80"/>
      </w:pPr>
      <w:r>
        <w:t>Mounted on servo (</w:t>
      </w:r>
      <w:proofErr w:type="spellStart"/>
      <w:r>
        <w:t>pico</w:t>
      </w:r>
      <w:proofErr w:type="spellEnd"/>
      <w:r>
        <w:t xml:space="preserve"> version only)</w:t>
      </w:r>
    </w:p>
    <w:p w14:paraId="6405345E" w14:textId="27367870" w:rsidR="00882074" w:rsidRDefault="00882074" w:rsidP="00882074">
      <w:pPr>
        <w:pStyle w:val="ListParagraph"/>
        <w:numPr>
          <w:ilvl w:val="1"/>
          <w:numId w:val="6"/>
        </w:numPr>
        <w:spacing w:after="80"/>
      </w:pPr>
      <w:r>
        <w:t>Fixed</w:t>
      </w:r>
    </w:p>
    <w:p w14:paraId="12033A2E" w14:textId="3E235816" w:rsidR="00882074" w:rsidRDefault="00882074" w:rsidP="00882074">
      <w:pPr>
        <w:pStyle w:val="ListParagraph"/>
        <w:numPr>
          <w:ilvl w:val="0"/>
          <w:numId w:val="6"/>
        </w:numPr>
        <w:spacing w:after="80"/>
      </w:pPr>
      <w:r>
        <w:t>Lidar (not covered in this document)</w:t>
      </w:r>
    </w:p>
    <w:p w14:paraId="61106F45" w14:textId="77777777" w:rsidR="00882074" w:rsidRDefault="00882074" w:rsidP="00882074">
      <w:pPr>
        <w:pStyle w:val="ListParagraph"/>
        <w:spacing w:after="80"/>
        <w:ind w:left="773"/>
      </w:pPr>
    </w:p>
    <w:p w14:paraId="116195BC" w14:textId="40741353" w:rsidR="00882074" w:rsidRDefault="00882074" w:rsidP="00882074">
      <w:pPr>
        <w:pStyle w:val="ListParagraph"/>
        <w:spacing w:after="80"/>
        <w:ind w:left="0"/>
      </w:pPr>
      <w:r>
        <w:t>Microcontroller options:</w:t>
      </w:r>
    </w:p>
    <w:p w14:paraId="27A5A6A4" w14:textId="1EAE59E2" w:rsidR="000717D5" w:rsidRDefault="000717D5" w:rsidP="00882074">
      <w:pPr>
        <w:pStyle w:val="ListParagraph"/>
        <w:numPr>
          <w:ilvl w:val="0"/>
          <w:numId w:val="8"/>
        </w:numPr>
        <w:spacing w:after="80"/>
      </w:pPr>
      <w:r>
        <w:t xml:space="preserve">Arduino </w:t>
      </w:r>
      <w:proofErr w:type="spellStart"/>
      <w:r>
        <w:t>WiFI</w:t>
      </w:r>
      <w:proofErr w:type="spellEnd"/>
      <w:r>
        <w:t xml:space="preserve"> R2 with Mirto shield</w:t>
      </w:r>
    </w:p>
    <w:p w14:paraId="4D664991" w14:textId="45019980" w:rsidR="000717D5" w:rsidRDefault="000717D5" w:rsidP="000717D5">
      <w:pPr>
        <w:pStyle w:val="ListParagraph"/>
        <w:numPr>
          <w:ilvl w:val="0"/>
          <w:numId w:val="8"/>
        </w:numPr>
        <w:spacing w:after="80"/>
      </w:pPr>
      <w:r>
        <w:t xml:space="preserve">Mirto PCB with Pico </w:t>
      </w:r>
      <w:proofErr w:type="spellStart"/>
      <w:r>
        <w:t>W</w:t>
      </w:r>
      <w:r w:rsidR="00234F49">
        <w:t>iFi</w:t>
      </w:r>
      <w:proofErr w:type="spellEnd"/>
      <w:r>
        <w:t xml:space="preserve"> </w:t>
      </w:r>
    </w:p>
    <w:p w14:paraId="1AF1E837" w14:textId="63C61EF8" w:rsidR="000717D5" w:rsidRDefault="000717D5" w:rsidP="00882074">
      <w:pPr>
        <w:pStyle w:val="ListParagraph"/>
        <w:numPr>
          <w:ilvl w:val="0"/>
          <w:numId w:val="8"/>
        </w:numPr>
        <w:spacing w:after="80"/>
      </w:pPr>
      <w:r>
        <w:t xml:space="preserve">Mirto PCB with Pico (not </w:t>
      </w:r>
      <w:proofErr w:type="spellStart"/>
      <w:r>
        <w:t>WiFi</w:t>
      </w:r>
      <w:proofErr w:type="spellEnd"/>
      <w:r>
        <w:t>) and Raspberry Pi)</w:t>
      </w:r>
    </w:p>
    <w:p w14:paraId="685B66A5" w14:textId="7C620B0F" w:rsidR="000717D5" w:rsidRDefault="000717D5" w:rsidP="00882074">
      <w:pPr>
        <w:pStyle w:val="ListParagraph"/>
        <w:numPr>
          <w:ilvl w:val="0"/>
          <w:numId w:val="8"/>
        </w:numPr>
        <w:spacing w:after="80"/>
      </w:pPr>
      <w:r>
        <w:t>Mirto Teensy PCB and Raspberry Pi</w:t>
      </w:r>
    </w:p>
    <w:p w14:paraId="1A9408C9" w14:textId="1ACE59A3" w:rsidR="000717D5" w:rsidRDefault="000717D5" w:rsidP="000717D5">
      <w:pPr>
        <w:spacing w:after="80"/>
      </w:pPr>
    </w:p>
    <w:p w14:paraId="1426FCCD" w14:textId="3D919106" w:rsidR="00177FF0" w:rsidRDefault="00177FF0" w:rsidP="000717D5">
      <w:pPr>
        <w:spacing w:after="80"/>
      </w:pPr>
      <w:r>
        <w:t>Power options</w:t>
      </w:r>
      <w:r w:rsidR="002B20B8">
        <w:t>:</w:t>
      </w:r>
    </w:p>
    <w:p w14:paraId="399A920B" w14:textId="20469F33" w:rsidR="00177FF0" w:rsidRDefault="00177FF0" w:rsidP="00177FF0">
      <w:pPr>
        <w:pStyle w:val="ListParagraph"/>
        <w:numPr>
          <w:ilvl w:val="0"/>
          <w:numId w:val="9"/>
        </w:numPr>
        <w:spacing w:after="80"/>
      </w:pPr>
      <w:r>
        <w:t>Generic USB power bank</w:t>
      </w:r>
    </w:p>
    <w:p w14:paraId="159B4167" w14:textId="48C82655" w:rsidR="00177FF0" w:rsidRDefault="00177FF0" w:rsidP="00177FF0">
      <w:pPr>
        <w:pStyle w:val="ListParagraph"/>
        <w:numPr>
          <w:ilvl w:val="0"/>
          <w:numId w:val="9"/>
        </w:numPr>
        <w:spacing w:after="80"/>
      </w:pPr>
      <w:r>
        <w:t xml:space="preserve">USB bank with custom mount (Currently Anker </w:t>
      </w:r>
      <w:proofErr w:type="spellStart"/>
      <w:r w:rsidR="002B20B8">
        <w:t>PowerCore</w:t>
      </w:r>
      <w:proofErr w:type="spellEnd"/>
      <w:r w:rsidR="002B20B8">
        <w:t xml:space="preserve"> 5</w:t>
      </w:r>
      <w:r>
        <w:t xml:space="preserve">k and Anker </w:t>
      </w:r>
      <w:proofErr w:type="spellStart"/>
      <w:r>
        <w:t>Powe</w:t>
      </w:r>
      <w:r w:rsidR="002B20B8">
        <w:t>Core</w:t>
      </w:r>
      <w:proofErr w:type="spellEnd"/>
      <w:r>
        <w:t xml:space="preserve"> </w:t>
      </w:r>
      <w:r w:rsidR="002B20B8">
        <w:t>10</w:t>
      </w:r>
      <w:r>
        <w:t>k</w:t>
      </w:r>
      <w:r w:rsidR="002B20B8">
        <w:t>)</w:t>
      </w:r>
    </w:p>
    <w:p w14:paraId="036FF292" w14:textId="77777777" w:rsidR="002B20B8" w:rsidRDefault="002B20B8" w:rsidP="000717D5">
      <w:pPr>
        <w:spacing w:after="80"/>
      </w:pPr>
    </w:p>
    <w:p w14:paraId="400D0283" w14:textId="751E8C02" w:rsidR="00A5495C" w:rsidRDefault="00A5495C" w:rsidP="002B20B8">
      <w:pPr>
        <w:pStyle w:val="ListParagraph"/>
        <w:numPr>
          <w:ilvl w:val="0"/>
          <w:numId w:val="10"/>
        </w:numPr>
        <w:spacing w:after="80"/>
      </w:pPr>
      <w:r>
        <w:br w:type="page"/>
      </w:r>
    </w:p>
    <w:p w14:paraId="3DD5573A" w14:textId="0DFD0DF4" w:rsidR="00C92688" w:rsidRDefault="00516C69" w:rsidP="00C92688">
      <w:r>
        <w:lastRenderedPageBreak/>
        <w:t xml:space="preserve">Robot Components (see </w:t>
      </w:r>
      <w:r w:rsidRPr="00516C69">
        <w:t>Electronic Assembly</w:t>
      </w:r>
      <w:r>
        <w:t xml:space="preserve"> </w:t>
      </w:r>
      <w:r w:rsidR="00760238">
        <w:t>S</w:t>
      </w:r>
      <w:r>
        <w:t xml:space="preserve">ection for </w:t>
      </w:r>
      <w:r w:rsidR="00B153F5">
        <w:t>wiring and electrical parts</w:t>
      </w:r>
      <w:r w:rsidR="00C123E5">
        <w:t xml:space="preserve"> not shown</w:t>
      </w:r>
      <w:r>
        <w:t>)</w:t>
      </w:r>
      <w:r w:rsidR="00C92688">
        <w:t>.</w:t>
      </w:r>
    </w:p>
    <w:p w14:paraId="49F2ED8D" w14:textId="19DF2E0E" w:rsidR="00832F67" w:rsidRDefault="00C92688" w:rsidP="00C92688">
      <w:r>
        <w:t>S</w:t>
      </w:r>
      <w:r w:rsidRPr="00C92688">
        <w:t>upplier</w:t>
      </w:r>
      <w:r w:rsidR="00832F67" w:rsidRPr="00C92688">
        <w:t xml:space="preserve"> part numbers for hardware and electronic components can be </w:t>
      </w:r>
      <w:r>
        <w:t xml:space="preserve">found at: </w:t>
      </w:r>
      <w:proofErr w:type="gramStart"/>
      <w:r w:rsidRPr="00C92688">
        <w:t>https://github.com/michaelmargolis/Mirto2023/tree/main/docs/Mirto_BOM.xlsx</w:t>
      </w:r>
      <w:proofErr w:type="gramEnd"/>
      <w:r w:rsidR="00832F67" w:rsidRPr="00C92688">
        <w:t xml:space="preserve"> </w:t>
      </w:r>
    </w:p>
    <w:p w14:paraId="2281A842" w14:textId="7264356C" w:rsidR="00F549D0" w:rsidRDefault="00000000">
      <w:r>
        <w:rPr>
          <w:noProof/>
        </w:rPr>
        <w:pict w14:anchorId="218CC9C3">
          <v:shapetype id="_x0000_t32" coordsize="21600,21600" o:spt="32" o:oned="t" path="m,l21600,21600e" filled="f">
            <v:path arrowok="t" fillok="f" o:connecttype="none"/>
            <o:lock v:ext="edit" shapetype="t"/>
          </v:shapetype>
          <v:shape id="Straight Arrow Connector 314" o:spid="_x0000_s2176" type="#_x0000_t32" style="position:absolute;margin-left:62.9pt;margin-top:16.25pt;width:250.3pt;height:156.55pt;flip:x;z-index:25165414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" strokecolor="#7f7f7f [1612]">
            <v:stroke endarrow="open"/>
          </v:shape>
        </w:pict>
      </w:r>
      <w:r>
        <w:rPr>
          <w:noProof/>
        </w:rPr>
        <w:pict w14:anchorId="12B1BE21">
          <v:shape id="Straight Arrow Connector 315" o:spid="_x0000_s2175" type="#_x0000_t32" style="position:absolute;margin-left:313.75pt;margin-top:18.05pt;width:6.95pt;height:124.7pt;flip:x;z-index:2516551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" strokecolor="#7f7f7f [1612]">
            <v:stroke endarrow="open"/>
          </v:shape>
        </w:pict>
      </w:r>
      <w:r w:rsidR="00F549D0">
        <w:t xml:space="preserve">Note orientation of top and bottom plates, left side indicated by letter </w:t>
      </w:r>
      <w:proofErr w:type="gramStart"/>
      <w:r w:rsidR="00F549D0">
        <w:t>L</w:t>
      </w:r>
      <w:proofErr w:type="gramEnd"/>
    </w:p>
    <w:p w14:paraId="6320A67E" w14:textId="77777777" w:rsidR="00F549D0" w:rsidRDefault="00F549D0"/>
    <w:p w14:paraId="76A02AA7" w14:textId="77777777" w:rsidR="00F549D0" w:rsidRDefault="00516C69">
      <w:pPr>
        <w:rPr>
          <w:b/>
        </w:rPr>
      </w:pPr>
      <w:r w:rsidRPr="005C45D7">
        <w:rPr>
          <w:b/>
        </w:rPr>
        <w:t xml:space="preserve">Figures are not to </w:t>
      </w:r>
      <w:proofErr w:type="gramStart"/>
      <w:r w:rsidRPr="005C45D7">
        <w:rPr>
          <w:b/>
        </w:rPr>
        <w:t>scale</w:t>
      </w:r>
      <w:proofErr w:type="gramEnd"/>
    </w:p>
    <w:p w14:paraId="799144AC" w14:textId="3C299BF0" w:rsidR="00124489" w:rsidRDefault="00000000">
      <w:pPr>
        <w:rPr>
          <w:b/>
        </w:rPr>
      </w:pPr>
      <w:r>
        <w:rPr>
          <w:noProof/>
        </w:rPr>
        <w:pict w14:anchorId="6744AD81">
          <v:shape id="_x0000_s2168" type="#_x0000_t202" style="position:absolute;margin-left:41.4pt;margin-top:517.05pt;width:97.55pt;height:37.3pt;z-index:2516377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" filled="f" stroked="f">
            <v:textbox>
              <w:txbxContent>
                <w:p w14:paraId="1BB56A51" w14:textId="29F572D1" w:rsidR="00EB133C" w:rsidRDefault="00D242C1" w:rsidP="00EB133C">
                  <w:pPr>
                    <w:spacing w:after="0"/>
                    <w:jc w:val="center"/>
                  </w:pPr>
                  <w:r>
                    <w:t>Bumper</w:t>
                  </w:r>
                </w:p>
                <w:p w14:paraId="6A8B518B" w14:textId="7F0CD287" w:rsidR="005C2B4C" w:rsidRDefault="00EB133C" w:rsidP="00EB133C">
                  <w:pPr>
                    <w:spacing w:after="0"/>
                    <w:jc w:val="center"/>
                  </w:pPr>
                  <w:r>
                    <w:t>(2 pieces if</w:t>
                  </w:r>
                  <w:r w:rsidR="009557DE">
                    <w:t xml:space="preserve"> 3mm</w:t>
                  </w:r>
                  <w:r>
                    <w:t>)</w:t>
                  </w:r>
                </w:p>
              </w:txbxContent>
            </v:textbox>
          </v:shape>
        </w:pict>
      </w:r>
      <w:r>
        <w:rPr>
          <w:noProof/>
        </w:rPr>
        <w:pict w14:anchorId="75B03274">
          <v:rect id="_x0000_s2316" style="position:absolute;margin-left:413.8pt;margin-top:222.15pt;width:69.1pt;height:86.85pt;z-index:251694080" stroked="f"/>
        </w:pict>
      </w:r>
      <w:r>
        <w:rPr>
          <w:noProof/>
        </w:rPr>
        <w:pict w14:anchorId="14CD2A5B">
          <v:shape id="_x0000_s2174" type="#_x0000_t202" style="position:absolute;margin-left:119.25pt;margin-top:451.35pt;width:143.15pt;height:29.3pt;z-index:25167564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" filled="f" stroked="f">
            <v:textbox>
              <w:txbxContent>
                <w:p w14:paraId="26B5C798" w14:textId="13E1A469" w:rsidR="00FE45A5" w:rsidRPr="00FE45A5" w:rsidRDefault="00FE45A5" w:rsidP="00FE45A5">
                  <w:pPr>
                    <w:spacing w:after="0"/>
                    <w:jc w:val="center"/>
                    <w:rPr>
                      <w:color w:val="0070C0"/>
                      <w:sz w:val="28"/>
                      <w:szCs w:val="28"/>
                    </w:rPr>
                  </w:pPr>
                  <w:r w:rsidRPr="00FE45A5">
                    <w:rPr>
                      <w:color w:val="0070C0"/>
                      <w:sz w:val="28"/>
                      <w:szCs w:val="28"/>
                    </w:rPr>
                    <w:t>Optional Components</w:t>
                  </w:r>
                </w:p>
              </w:txbxContent>
            </v:textbox>
          </v:shape>
        </w:pict>
      </w:r>
      <w:r>
        <w:rPr>
          <w:noProof/>
        </w:rPr>
        <w:pict w14:anchorId="6810FFF9">
          <v:rect id="Rectangle 30" o:spid="_x0000_s2173" style="position:absolute;margin-left:-12.75pt;margin-top:446.85pt;width:497.25pt;height:117pt;z-index:251674624;visibility:visible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" filled="f" strokecolor="#243f60 [1604]" strokeweight="2pt"/>
        </w:pict>
      </w:r>
      <w:r>
        <w:rPr>
          <w:noProof/>
        </w:rPr>
        <w:pict w14:anchorId="66DC719F">
          <v:shape id="_x0000_s2172" type="#_x0000_t202" style="position:absolute;margin-left:198.95pt;margin-top:520.55pt;width:52.45pt;height:38pt;z-index:25164697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" filled="f" stroked="f">
            <v:textbox>
              <w:txbxContent>
                <w:p w14:paraId="21A23F38" w14:textId="77777777" w:rsidR="00D242C1" w:rsidRDefault="00D242C1" w:rsidP="00131968">
                  <w:pPr>
                    <w:spacing w:after="0"/>
                    <w:jc w:val="center"/>
                  </w:pPr>
                  <w:r>
                    <w:t>Bumper</w:t>
                  </w:r>
                </w:p>
                <w:p w14:paraId="6860096E" w14:textId="1453B3CC" w:rsidR="00D242C1" w:rsidRDefault="00A17225" w:rsidP="00A17225">
                  <w:pPr>
                    <w:spacing w:after="0"/>
                  </w:pPr>
                  <w:r>
                    <w:t xml:space="preserve">    </w:t>
                  </w:r>
                  <w:r w:rsidR="00D242C1">
                    <w:t>Cap</w:t>
                  </w:r>
                </w:p>
              </w:txbxContent>
            </v:textbox>
          </v:shape>
        </w:pict>
      </w:r>
      <w:r>
        <w:rPr>
          <w:noProof/>
        </w:rPr>
        <w:pict w14:anchorId="2A6A652A">
          <v:shape id="_x0000_s2171" type="#_x0000_t202" style="position:absolute;margin-left:338.75pt;margin-top:525.95pt;width:68.65pt;height:40.15pt;z-index:2516623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" filled="f" stroked="f">
            <v:textbox>
              <w:txbxContent>
                <w:p w14:paraId="745E9F18" w14:textId="77777777" w:rsidR="00D242C1" w:rsidRDefault="00D242C1" w:rsidP="00516C69">
                  <w:r>
                    <w:t>IR Sensor Board</w:t>
                  </w:r>
                </w:p>
              </w:txbxContent>
            </v:textbox>
          </v:shape>
        </w:pict>
      </w:r>
      <w:r>
        <w:rPr>
          <w:noProof/>
        </w:rPr>
        <w:pict w14:anchorId="0136A00A">
          <v:shape id="_x0000_s2170" type="#_x0000_t202" style="position:absolute;margin-left:264.55pt;margin-top:525.85pt;width:63.9pt;height:39.7pt;z-index:25164390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" filled="f" stroked="f">
            <v:textbox>
              <w:txbxContent>
                <w:p w14:paraId="40EB44B0" w14:textId="77777777" w:rsidR="00D242C1" w:rsidRDefault="00D242C1" w:rsidP="00131968">
                  <w:pPr>
                    <w:spacing w:after="0"/>
                    <w:jc w:val="center"/>
                  </w:pPr>
                  <w:r>
                    <w:t>IR Sensors</w:t>
                  </w:r>
                </w:p>
                <w:p w14:paraId="1CB6FA5E" w14:textId="77777777" w:rsidR="00D242C1" w:rsidRDefault="00D242C1" w:rsidP="00131968">
                  <w:pPr>
                    <w:spacing w:after="0"/>
                    <w:jc w:val="center"/>
                  </w:pPr>
                  <w:r>
                    <w:t>Spacer x2</w:t>
                  </w:r>
                </w:p>
              </w:txbxContent>
            </v:textbox>
          </v:shape>
        </w:pict>
      </w:r>
      <w:r>
        <w:rPr>
          <w:noProof/>
        </w:rPr>
        <w:pict w14:anchorId="70A71BAF">
          <v:shape id="_x0000_s2169" type="#_x0000_t202" style="position:absolute;margin-left:154.8pt;margin-top:407.7pt;width:111.3pt;height:29.3pt;z-index:2516520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" filled="f" stroked="f">
            <v:textbox>
              <w:txbxContent>
                <w:p w14:paraId="470ED574" w14:textId="77777777" w:rsidR="00D242C1" w:rsidRDefault="00D242C1" w:rsidP="00131968">
                  <w:pPr>
                    <w:spacing w:after="0"/>
                    <w:jc w:val="center"/>
                  </w:pPr>
                  <w:r>
                    <w:t>Motor Mount x2</w:t>
                  </w:r>
                </w:p>
              </w:txbxContent>
            </v:textbox>
          </v:shape>
        </w:pict>
      </w:r>
      <w:r>
        <w:rPr>
          <w:noProof/>
        </w:rPr>
        <w:pict w14:anchorId="61230382">
          <v:shape id="_x0000_s2167" type="#_x0000_t202" style="position:absolute;margin-left:403.15pt;margin-top:530.4pt;width:64.45pt;height:40.5pt;z-index:25166848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" filled="f" stroked="f">
            <v:textbox>
              <w:txbxContent>
                <w:p w14:paraId="61AE2E6F" w14:textId="77777777" w:rsidR="00D242C1" w:rsidRDefault="00D242C1" w:rsidP="00F95031">
                  <w:r>
                    <w:t>Switch   X2</w:t>
                  </w:r>
                </w:p>
              </w:txbxContent>
            </v:textbox>
          </v:shape>
        </w:pict>
      </w:r>
      <w:r>
        <w:rPr>
          <w:noProof/>
        </w:rPr>
        <w:pict w14:anchorId="2E46DDE6">
          <v:shape id="_x0000_s2166" type="#_x0000_t202" style="position:absolute;margin-left:263.75pt;margin-top:415.1pt;width:65.65pt;height:37.35pt;z-index:25163980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" filled="f" stroked="f">
            <v:textbox>
              <w:txbxContent>
                <w:p w14:paraId="17AFA6C1" w14:textId="77777777" w:rsidR="00D242C1" w:rsidRDefault="00D242C1" w:rsidP="00131968">
                  <w:pPr>
                    <w:spacing w:after="0"/>
                    <w:jc w:val="center"/>
                  </w:pPr>
                  <w:r>
                    <w:t>Caster</w:t>
                  </w:r>
                </w:p>
                <w:p w14:paraId="489CFA8D" w14:textId="77777777" w:rsidR="00D242C1" w:rsidRDefault="00D242C1" w:rsidP="00131968">
                  <w:pPr>
                    <w:spacing w:after="0"/>
                    <w:jc w:val="center"/>
                  </w:pPr>
                </w:p>
              </w:txbxContent>
            </v:textbox>
          </v:shape>
        </w:pict>
      </w:r>
      <w:r>
        <w:rPr>
          <w:noProof/>
        </w:rPr>
        <w:pict w14:anchorId="6BEA0EB7">
          <v:shape id="_x0000_s2165" type="#_x0000_t202" style="position:absolute;margin-left:363.85pt;margin-top:419.3pt;width:78.1pt;height:19pt;z-index:2516633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um+g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" filled="f" stroked="f">
            <v:textbox>
              <w:txbxContent>
                <w:p w14:paraId="70B22284" w14:textId="77777777" w:rsidR="00D242C1" w:rsidRDefault="00D242C1" w:rsidP="00516C69">
                  <w:r>
                    <w:t>Wheel x2</w:t>
                  </w:r>
                </w:p>
              </w:txbxContent>
            </v:textbox>
          </v:shape>
        </w:pict>
      </w:r>
      <w:r>
        <w:rPr>
          <w:noProof/>
        </w:rPr>
        <w:pict w14:anchorId="61A17F69">
          <v:shape id="_x0000_s2164" type="#_x0000_t202" style="position:absolute;margin-left:408.7pt;margin-top:287.55pt;width:78.65pt;height:24.85pt;z-index:2516531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" filled="f" stroked="f">
            <v:textbox>
              <w:txbxContent>
                <w:p w14:paraId="2D1B92E3" w14:textId="77777777" w:rsidR="00D242C1" w:rsidRDefault="00D242C1" w:rsidP="00516C69">
                  <w:r>
                    <w:t>Offset Spacer</w:t>
                  </w:r>
                </w:p>
              </w:txbxContent>
            </v:textbox>
          </v:shape>
        </w:pict>
      </w:r>
      <w:r>
        <w:rPr>
          <w:noProof/>
        </w:rPr>
        <w:pict w14:anchorId="7DBCEF2A">
          <v:shape id="_x0000_s2163" type="#_x0000_t202" style="position:absolute;margin-left:319.55pt;margin-top:191.5pt;width:78.1pt;height:19pt;z-index:2516326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meR+w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" filled="f" stroked="f">
            <v:textbox>
              <w:txbxContent>
                <w:p w14:paraId="22F3107A" w14:textId="77777777" w:rsidR="00D242C1" w:rsidRDefault="00D242C1" w:rsidP="00516C69">
                  <w:r>
                    <w:t>Upper Plate</w:t>
                  </w:r>
                </w:p>
              </w:txbxContent>
            </v:textbox>
          </v:shape>
        </w:pict>
      </w:r>
      <w:r>
        <w:rPr>
          <w:noProof/>
        </w:rPr>
        <w:pict w14:anchorId="52934024">
          <v:shape id="_x0000_s2162" type="#_x0000_t202" style="position:absolute;margin-left:71.8pt;margin-top:292.9pt;width:78.1pt;height:19pt;z-index:25163161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" filled="f" stroked="f">
            <v:textbox>
              <w:txbxContent>
                <w:p w14:paraId="64670AFC" w14:textId="77777777" w:rsidR="00D242C1" w:rsidRDefault="00D242C1">
                  <w:r>
                    <w:t>Bottom Plate</w:t>
                  </w:r>
                </w:p>
              </w:txbxContent>
            </v:textbox>
          </v:shape>
        </w:pict>
      </w:r>
      <w:r>
        <w:rPr>
          <w:noProof/>
        </w:rPr>
        <w:pict w14:anchorId="5373EF01">
          <v:shape id="_x0000_s2161" type="#_x0000_t202" style="position:absolute;margin-left:199.15pt;margin-top:298.05pt;width:96.55pt;height:23.4pt;z-index:25164185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" filled="f" stroked="f">
            <v:textbox>
              <w:txbxContent>
                <w:p w14:paraId="5E5D3BE4" w14:textId="77777777" w:rsidR="00D242C1" w:rsidRDefault="00D242C1" w:rsidP="00131968">
                  <w:pPr>
                    <w:spacing w:after="0"/>
                    <w:jc w:val="center"/>
                  </w:pPr>
                  <w:r>
                    <w:t>Caster Spacer</w:t>
                  </w:r>
                </w:p>
              </w:txbxContent>
            </v:textbox>
          </v:shape>
        </w:pict>
      </w:r>
      <w:r>
        <w:rPr>
          <w:noProof/>
        </w:rPr>
        <w:pict w14:anchorId="14F220DD">
          <v:shape id="_x0000_s2160" type="#_x0000_t202" style="position:absolute;margin-left:310.65pt;margin-top:287.5pt;width:72.2pt;height:24.85pt;z-index:25164800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" filled="f" stroked="f">
            <v:textbox>
              <w:txbxContent>
                <w:p w14:paraId="6AD987A6" w14:textId="77777777" w:rsidR="00D242C1" w:rsidRDefault="00D242C1" w:rsidP="00516C69">
                  <w:r>
                    <w:t>Rear bracket</w:t>
                  </w:r>
                </w:p>
              </w:txbxContent>
            </v:textbox>
          </v:shape>
        </w:pict>
      </w:r>
      <w:r>
        <w:rPr>
          <w:noProof/>
        </w:rPr>
        <w:pict w14:anchorId="4FB3C957">
          <v:shape id="_x0000_s2159" type="#_x0000_t202" style="position:absolute;margin-left:38pt;margin-top:400.75pt;width:65.65pt;height:19pt;z-index:2516561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" filled="f" stroked="f">
            <v:textbox>
              <w:txbxContent>
                <w:p w14:paraId="48D02311" w14:textId="77777777" w:rsidR="00D242C1" w:rsidRDefault="00D242C1" w:rsidP="00516C69">
                  <w:r>
                    <w:t>Motor x2</w:t>
                  </w:r>
                </w:p>
              </w:txbxContent>
            </v:textbox>
          </v:shape>
        </w:pict>
      </w:r>
      <w:r>
        <w:rPr>
          <w:noProof/>
        </w:rPr>
        <w:pict w14:anchorId="3C4E75FF">
          <v:shape id="_x0000_s2158" type="#_x0000_t202" style="position:absolute;margin-left:132.1pt;margin-top:392.15pt;width:65.65pt;height:19pt;z-index:25166438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" filled="f" stroked="f">
            <v:textbox>
              <w:txbxContent>
                <w:p w14:paraId="2AA758A7" w14:textId="77777777" w:rsidR="00D242C1" w:rsidRDefault="00D242C1" w:rsidP="001C37BB">
                  <w:r>
                    <w:t>Hub x2</w:t>
                  </w:r>
                </w:p>
              </w:txbxContent>
            </v:textbox>
          </v:shape>
        </w:pict>
      </w:r>
      <w:r w:rsidR="00122F76">
        <w:rPr>
          <w:b/>
          <w:noProof/>
        </w:rPr>
        <w:drawing>
          <wp:inline distT="0" distB="0" distL="0" distR="0" wp14:anchorId="0D8BE1A8" wp14:editId="4A5C944A">
            <wp:extent cx="5727700" cy="6737350"/>
            <wp:effectExtent l="0" t="0" r="6350" b="635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569E5C" w14:textId="2A7BEE48" w:rsidR="000E29DC" w:rsidRPr="007E52E4" w:rsidRDefault="000E29DC" w:rsidP="00B77FDC">
      <w:pPr>
        <w:rPr>
          <w:b/>
          <w:bCs/>
        </w:rPr>
      </w:pPr>
      <w:r w:rsidRPr="007E52E4">
        <w:rPr>
          <w:b/>
          <w:bCs/>
        </w:rPr>
        <w:lastRenderedPageBreak/>
        <w:t>Hardware</w:t>
      </w:r>
      <w:r w:rsidR="00E85F06" w:rsidRPr="007E52E4">
        <w:rPr>
          <w:b/>
          <w:bCs/>
        </w:rPr>
        <w:t xml:space="preserve"> for core robot</w:t>
      </w:r>
      <w:r w:rsidRPr="007E52E4">
        <w:rPr>
          <w:b/>
          <w:bCs/>
        </w:rPr>
        <w:t>:</w:t>
      </w:r>
      <w:r w:rsidR="00F95031" w:rsidRPr="007E52E4">
        <w:rPr>
          <w:b/>
          <w:bCs/>
          <w:noProof/>
        </w:rPr>
        <w:t xml:space="preserve"> </w:t>
      </w:r>
    </w:p>
    <w:tbl>
      <w:tblPr>
        <w:tblStyle w:val="TableGrid"/>
        <w:tblW w:w="9198" w:type="dxa"/>
        <w:tblLook w:val="04A0" w:firstRow="1" w:lastRow="0" w:firstColumn="1" w:lastColumn="0" w:noHBand="0" w:noVBand="1"/>
      </w:tblPr>
      <w:tblGrid>
        <w:gridCol w:w="1108"/>
        <w:gridCol w:w="5030"/>
        <w:gridCol w:w="3060"/>
      </w:tblGrid>
      <w:tr w:rsidR="00ED5BCB" w14:paraId="152B91F6" w14:textId="77777777" w:rsidTr="00416851">
        <w:tc>
          <w:tcPr>
            <w:tcW w:w="1108" w:type="dxa"/>
          </w:tcPr>
          <w:p w14:paraId="46062330" w14:textId="77777777" w:rsidR="00ED5BCB" w:rsidRDefault="00ED5BCB" w:rsidP="000E29DC">
            <w:r>
              <w:t>Quantity</w:t>
            </w:r>
          </w:p>
        </w:tc>
        <w:tc>
          <w:tcPr>
            <w:tcW w:w="5030" w:type="dxa"/>
          </w:tcPr>
          <w:p w14:paraId="7480B456" w14:textId="77777777" w:rsidR="00ED5BCB" w:rsidRDefault="00ED5BCB" w:rsidP="000E29DC">
            <w:r>
              <w:t>Description</w:t>
            </w:r>
          </w:p>
        </w:tc>
        <w:tc>
          <w:tcPr>
            <w:tcW w:w="3060" w:type="dxa"/>
          </w:tcPr>
          <w:p w14:paraId="08934786" w14:textId="77777777" w:rsidR="00ED5BCB" w:rsidRDefault="00ED5BCB" w:rsidP="000E29DC"/>
        </w:tc>
      </w:tr>
      <w:tr w:rsidR="00907545" w14:paraId="30457F26" w14:textId="77777777" w:rsidTr="00416851">
        <w:tc>
          <w:tcPr>
            <w:tcW w:w="1108" w:type="dxa"/>
          </w:tcPr>
          <w:p w14:paraId="3EC0279A" w14:textId="6C8B1DED" w:rsidR="00907545" w:rsidRDefault="001E2E97" w:rsidP="000E29DC">
            <w:r>
              <w:t>21</w:t>
            </w:r>
          </w:p>
        </w:tc>
        <w:tc>
          <w:tcPr>
            <w:tcW w:w="5030" w:type="dxa"/>
          </w:tcPr>
          <w:p w14:paraId="6CBC0E4B" w14:textId="638A89C1" w:rsidR="00907545" w:rsidRDefault="00907545" w:rsidP="000E29DC">
            <w:r>
              <w:t>M3 X 1</w:t>
            </w:r>
            <w:r w:rsidR="00FA2627">
              <w:t>2</w:t>
            </w:r>
            <w:r>
              <w:t xml:space="preserve"> pan</w:t>
            </w:r>
            <w:r w:rsidR="00FA2627">
              <w:t xml:space="preserve"> or button </w:t>
            </w:r>
            <w:r>
              <w:t>head machine screw</w:t>
            </w:r>
          </w:p>
        </w:tc>
        <w:tc>
          <w:tcPr>
            <w:tcW w:w="3060" w:type="dxa"/>
          </w:tcPr>
          <w:p w14:paraId="057D3ACD" w14:textId="11EFFEE2" w:rsidR="00907545" w:rsidRDefault="00FA2627" w:rsidP="000E29DC">
            <w:r>
              <w:object w:dxaOrig="675" w:dyaOrig="375" w14:anchorId="16B93DB3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5pt;height:25pt" o:ole="">
                  <v:imagedata r:id="rId11" o:title=""/>
                </v:shape>
                <o:OLEObject Type="Embed" ProgID="PBrush" ShapeID="_x0000_i1025" DrawAspect="Content" ObjectID="_1754985930" r:id="rId12"/>
              </w:object>
            </w:r>
          </w:p>
        </w:tc>
      </w:tr>
      <w:tr w:rsidR="00ED5BCB" w14:paraId="70B3A1EB" w14:textId="77777777" w:rsidTr="00416851">
        <w:tc>
          <w:tcPr>
            <w:tcW w:w="1108" w:type="dxa"/>
          </w:tcPr>
          <w:p w14:paraId="59049B5D" w14:textId="448DFA0C" w:rsidR="00ED5BCB" w:rsidRDefault="001E2E97" w:rsidP="000E29DC">
            <w:r>
              <w:t>21</w:t>
            </w:r>
          </w:p>
        </w:tc>
        <w:tc>
          <w:tcPr>
            <w:tcW w:w="5030" w:type="dxa"/>
          </w:tcPr>
          <w:p w14:paraId="20C917A7" w14:textId="77777777" w:rsidR="00ED5BCB" w:rsidRDefault="00C160D1" w:rsidP="000E29DC">
            <w:r>
              <w:t>M3 nut</w:t>
            </w:r>
          </w:p>
        </w:tc>
        <w:tc>
          <w:tcPr>
            <w:tcW w:w="3060" w:type="dxa"/>
          </w:tcPr>
          <w:p w14:paraId="5D9D257A" w14:textId="2A7C9AF5" w:rsidR="00ED5BCB" w:rsidRDefault="00FA2627" w:rsidP="000E29DC">
            <w:r>
              <w:object w:dxaOrig="540" w:dyaOrig="540" w14:anchorId="7FFF18DC">
                <v:shape id="_x0000_i1026" type="#_x0000_t75" style="width:21.5pt;height:21.5pt" o:ole="">
                  <v:imagedata r:id="rId13" o:title=""/>
                </v:shape>
                <o:OLEObject Type="Embed" ProgID="PBrush" ShapeID="_x0000_i1026" DrawAspect="Content" ObjectID="_1754985931" r:id="rId14"/>
              </w:object>
            </w:r>
          </w:p>
        </w:tc>
      </w:tr>
      <w:tr w:rsidR="00C160D1" w14:paraId="3CD117C1" w14:textId="77777777" w:rsidTr="00416851">
        <w:tc>
          <w:tcPr>
            <w:tcW w:w="1108" w:type="dxa"/>
          </w:tcPr>
          <w:p w14:paraId="3657A417" w14:textId="77777777" w:rsidR="00C160D1" w:rsidRDefault="00D15F4E" w:rsidP="000E29DC">
            <w:r>
              <w:t>4</w:t>
            </w:r>
          </w:p>
        </w:tc>
        <w:tc>
          <w:tcPr>
            <w:tcW w:w="5030" w:type="dxa"/>
          </w:tcPr>
          <w:p w14:paraId="5B3ED999" w14:textId="77777777" w:rsidR="00C160D1" w:rsidRDefault="00E21CA5" w:rsidP="000E29DC">
            <w:r>
              <w:t>M4 X 8 pan head machine screw</w:t>
            </w:r>
          </w:p>
        </w:tc>
        <w:tc>
          <w:tcPr>
            <w:tcW w:w="3060" w:type="dxa"/>
          </w:tcPr>
          <w:p w14:paraId="152EBB38" w14:textId="77777777" w:rsidR="00C160D1" w:rsidRDefault="00416851" w:rsidP="000E29DC">
            <w:r>
              <w:object w:dxaOrig="990" w:dyaOrig="735" w14:anchorId="7869B6F1">
                <v:shape id="_x0000_i1027" type="#_x0000_t75" style="width:42pt;height:31.5pt" o:ole="">
                  <v:imagedata r:id="rId15" o:title=""/>
                </v:shape>
                <o:OLEObject Type="Embed" ProgID="PBrush" ShapeID="_x0000_i1027" DrawAspect="Content" ObjectID="_1754985932" r:id="rId16"/>
              </w:object>
            </w:r>
          </w:p>
        </w:tc>
      </w:tr>
    </w:tbl>
    <w:p w14:paraId="3C891ABC" w14:textId="77777777" w:rsidR="00010919" w:rsidRDefault="00010919" w:rsidP="000E29DC">
      <w:pPr>
        <w:spacing w:after="0"/>
      </w:pPr>
    </w:p>
    <w:p w14:paraId="281E907D" w14:textId="1DAC0E79" w:rsidR="0017288E" w:rsidRPr="00860F0E" w:rsidRDefault="0017288E" w:rsidP="0017288E">
      <w:r w:rsidRPr="007E52E4">
        <w:rPr>
          <w:b/>
          <w:bCs/>
        </w:rPr>
        <w:t xml:space="preserve">Hardware for </w:t>
      </w:r>
      <w:r w:rsidR="001C0F02">
        <w:rPr>
          <w:b/>
          <w:bCs/>
        </w:rPr>
        <w:t xml:space="preserve">motor </w:t>
      </w:r>
      <w:r w:rsidR="00887EE9">
        <w:rPr>
          <w:b/>
          <w:bCs/>
        </w:rPr>
        <w:t>mounts</w:t>
      </w:r>
      <w:proofErr w:type="gramStart"/>
      <w:r w:rsidRPr="007E52E4">
        <w:rPr>
          <w:b/>
          <w:bCs/>
        </w:rPr>
        <w:t>:</w:t>
      </w:r>
      <w:r w:rsidRPr="007E52E4">
        <w:rPr>
          <w:b/>
          <w:bCs/>
          <w:noProof/>
        </w:rPr>
        <w:t xml:space="preserve"> </w:t>
      </w:r>
      <w:r w:rsidR="00860F0E">
        <w:rPr>
          <w:b/>
          <w:bCs/>
          <w:noProof/>
        </w:rPr>
        <w:t xml:space="preserve"> </w:t>
      </w:r>
      <w:r w:rsidR="00860F0E">
        <w:rPr>
          <w:noProof/>
        </w:rPr>
        <w:t>(</w:t>
      </w:r>
      <w:proofErr w:type="gramEnd"/>
      <w:r w:rsidR="00860F0E">
        <w:rPr>
          <w:noProof/>
        </w:rPr>
        <w:t xml:space="preserve">Already </w:t>
      </w:r>
      <w:r w:rsidR="000F5179">
        <w:rPr>
          <w:noProof/>
        </w:rPr>
        <w:t>attached</w:t>
      </w:r>
      <w:r w:rsidR="00860F0E">
        <w:rPr>
          <w:noProof/>
        </w:rPr>
        <w:t xml:space="preserve"> if motor mounts are pre build)</w:t>
      </w:r>
    </w:p>
    <w:tbl>
      <w:tblPr>
        <w:tblStyle w:val="TableGrid"/>
        <w:tblW w:w="9198" w:type="dxa"/>
        <w:tblLook w:val="04A0" w:firstRow="1" w:lastRow="0" w:firstColumn="1" w:lastColumn="0" w:noHBand="0" w:noVBand="1"/>
      </w:tblPr>
      <w:tblGrid>
        <w:gridCol w:w="1108"/>
        <w:gridCol w:w="5030"/>
        <w:gridCol w:w="3060"/>
      </w:tblGrid>
      <w:tr w:rsidR="0017288E" w14:paraId="5BBE8A17" w14:textId="77777777" w:rsidTr="00C9305F">
        <w:tc>
          <w:tcPr>
            <w:tcW w:w="1108" w:type="dxa"/>
          </w:tcPr>
          <w:p w14:paraId="3799E0E7" w14:textId="77777777" w:rsidR="0017288E" w:rsidRDefault="0017288E" w:rsidP="00C9305F">
            <w:r>
              <w:t>Quantity</w:t>
            </w:r>
          </w:p>
        </w:tc>
        <w:tc>
          <w:tcPr>
            <w:tcW w:w="5030" w:type="dxa"/>
          </w:tcPr>
          <w:p w14:paraId="2555E16D" w14:textId="77777777" w:rsidR="0017288E" w:rsidRDefault="0017288E" w:rsidP="00C9305F">
            <w:r>
              <w:t>Description</w:t>
            </w:r>
          </w:p>
        </w:tc>
        <w:tc>
          <w:tcPr>
            <w:tcW w:w="3060" w:type="dxa"/>
          </w:tcPr>
          <w:p w14:paraId="6AB5CE77" w14:textId="77777777" w:rsidR="0017288E" w:rsidRDefault="0017288E" w:rsidP="00C9305F"/>
        </w:tc>
      </w:tr>
      <w:tr w:rsidR="0017288E" w14:paraId="45C18E1E" w14:textId="77777777" w:rsidTr="00C9305F">
        <w:tc>
          <w:tcPr>
            <w:tcW w:w="1108" w:type="dxa"/>
          </w:tcPr>
          <w:p w14:paraId="37C46C8C" w14:textId="77777777" w:rsidR="0017288E" w:rsidRDefault="0017288E" w:rsidP="00C9305F">
            <w:r>
              <w:t>4</w:t>
            </w:r>
          </w:p>
        </w:tc>
        <w:tc>
          <w:tcPr>
            <w:tcW w:w="5030" w:type="dxa"/>
          </w:tcPr>
          <w:p w14:paraId="058508AF" w14:textId="77777777" w:rsidR="0017288E" w:rsidRDefault="0017288E" w:rsidP="00C9305F">
            <w:r>
              <w:t>M3 x 5 socket button head machine screw</w:t>
            </w:r>
          </w:p>
        </w:tc>
        <w:tc>
          <w:tcPr>
            <w:tcW w:w="3060" w:type="dxa"/>
          </w:tcPr>
          <w:p w14:paraId="5BAAE289" w14:textId="77777777" w:rsidR="0017288E" w:rsidRDefault="0017288E" w:rsidP="00C9305F">
            <w:r>
              <w:object w:dxaOrig="1005" w:dyaOrig="1020" w14:anchorId="1E37D9A8">
                <v:shape id="_x0000_i1028" type="#_x0000_t75" style="width:37pt;height:37pt" o:ole="">
                  <v:imagedata r:id="rId17" o:title=""/>
                </v:shape>
                <o:OLEObject Type="Embed" ProgID="PBrush" ShapeID="_x0000_i1028" DrawAspect="Content" ObjectID="_1754985933" r:id="rId18"/>
              </w:object>
            </w:r>
          </w:p>
        </w:tc>
      </w:tr>
      <w:tr w:rsidR="0017288E" w14:paraId="32B5C933" w14:textId="77777777" w:rsidTr="00C9305F">
        <w:tc>
          <w:tcPr>
            <w:tcW w:w="1108" w:type="dxa"/>
          </w:tcPr>
          <w:p w14:paraId="2D75E167" w14:textId="77777777" w:rsidR="0017288E" w:rsidRDefault="0017288E" w:rsidP="00C9305F">
            <w:r>
              <w:t>2</w:t>
            </w:r>
          </w:p>
        </w:tc>
        <w:tc>
          <w:tcPr>
            <w:tcW w:w="5030" w:type="dxa"/>
          </w:tcPr>
          <w:p w14:paraId="1E54F15B" w14:textId="77777777" w:rsidR="0017288E" w:rsidRDefault="0017288E" w:rsidP="00C9305F">
            <w:r>
              <w:t>M3 Grub screw</w:t>
            </w:r>
          </w:p>
        </w:tc>
        <w:tc>
          <w:tcPr>
            <w:tcW w:w="3060" w:type="dxa"/>
          </w:tcPr>
          <w:p w14:paraId="3BBBE7BB" w14:textId="77777777" w:rsidR="0017288E" w:rsidRDefault="0017288E" w:rsidP="00C9305F">
            <w:r>
              <w:object w:dxaOrig="750" w:dyaOrig="585" w14:anchorId="5FA5D44D">
                <v:shape id="_x0000_i1029" type="#_x0000_t75" style="width:31.5pt;height:25pt" o:ole="">
                  <v:imagedata r:id="rId19" o:title=""/>
                </v:shape>
                <o:OLEObject Type="Embed" ProgID="PBrush" ShapeID="_x0000_i1029" DrawAspect="Content" ObjectID="_1754985934" r:id="rId20"/>
              </w:object>
            </w:r>
          </w:p>
        </w:tc>
      </w:tr>
      <w:tr w:rsidR="00AE70E2" w14:paraId="727D56D9" w14:textId="77777777" w:rsidTr="00C9305F">
        <w:tc>
          <w:tcPr>
            <w:tcW w:w="1108" w:type="dxa"/>
          </w:tcPr>
          <w:p w14:paraId="1CD9F96B" w14:textId="4D79A54A" w:rsidR="00AE70E2" w:rsidRDefault="00AE70E2" w:rsidP="00AE70E2">
            <w:r>
              <w:t>2</w:t>
            </w:r>
          </w:p>
        </w:tc>
        <w:tc>
          <w:tcPr>
            <w:tcW w:w="5030" w:type="dxa"/>
          </w:tcPr>
          <w:p w14:paraId="71423564" w14:textId="7124660A" w:rsidR="00AE70E2" w:rsidRDefault="00AE70E2" w:rsidP="00AE70E2">
            <w:r>
              <w:t>M3 nut</w:t>
            </w:r>
          </w:p>
        </w:tc>
        <w:tc>
          <w:tcPr>
            <w:tcW w:w="3060" w:type="dxa"/>
          </w:tcPr>
          <w:p w14:paraId="14072E06" w14:textId="618F8621" w:rsidR="00AE70E2" w:rsidRDefault="00AE70E2" w:rsidP="00AE70E2">
            <w:r>
              <w:object w:dxaOrig="540" w:dyaOrig="540" w14:anchorId="1C6B75B6">
                <v:shape id="_x0000_i1030" type="#_x0000_t75" style="width:21.5pt;height:21.5pt" o:ole="">
                  <v:imagedata r:id="rId13" o:title=""/>
                </v:shape>
                <o:OLEObject Type="Embed" ProgID="PBrush" ShapeID="_x0000_i1030" DrawAspect="Content" ObjectID="_1754985935" r:id="rId21"/>
              </w:object>
            </w:r>
          </w:p>
        </w:tc>
      </w:tr>
    </w:tbl>
    <w:p w14:paraId="6F756586" w14:textId="77777777" w:rsidR="0017288E" w:rsidRDefault="0017288E" w:rsidP="0017288E">
      <w:pPr>
        <w:spacing w:after="0"/>
      </w:pPr>
    </w:p>
    <w:p w14:paraId="59FEC77D" w14:textId="77777777" w:rsidR="0017288E" w:rsidRDefault="0017288E" w:rsidP="000E29DC">
      <w:pPr>
        <w:spacing w:after="0"/>
      </w:pPr>
    </w:p>
    <w:p w14:paraId="6FBE83FF" w14:textId="77777777" w:rsidR="007E52E4" w:rsidRDefault="007E52E4" w:rsidP="007E52E4">
      <w:pPr>
        <w:spacing w:after="0"/>
      </w:pPr>
    </w:p>
    <w:p w14:paraId="7ADACBE3" w14:textId="77777777" w:rsidR="007E52E4" w:rsidRPr="007E52E4" w:rsidRDefault="007E52E4" w:rsidP="007E52E4">
      <w:pPr>
        <w:spacing w:after="0"/>
        <w:rPr>
          <w:b/>
          <w:bCs/>
        </w:rPr>
      </w:pPr>
      <w:r w:rsidRPr="007E52E4">
        <w:rPr>
          <w:b/>
          <w:bCs/>
        </w:rPr>
        <w:t>Additional hardware for robot with bump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7E52E4" w14:paraId="0964B6BA" w14:textId="77777777" w:rsidTr="00DA777F">
        <w:tc>
          <w:tcPr>
            <w:tcW w:w="1092" w:type="dxa"/>
          </w:tcPr>
          <w:p w14:paraId="36CCC637" w14:textId="77777777" w:rsidR="007E52E4" w:rsidRDefault="007E52E4" w:rsidP="00DA777F">
            <w:r>
              <w:t>Quantity</w:t>
            </w:r>
          </w:p>
        </w:tc>
        <w:tc>
          <w:tcPr>
            <w:tcW w:w="5018" w:type="dxa"/>
          </w:tcPr>
          <w:p w14:paraId="68DD0478" w14:textId="77777777" w:rsidR="007E52E4" w:rsidRDefault="007E52E4" w:rsidP="00DA777F">
            <w:r>
              <w:t>Description</w:t>
            </w:r>
          </w:p>
        </w:tc>
        <w:tc>
          <w:tcPr>
            <w:tcW w:w="3133" w:type="dxa"/>
          </w:tcPr>
          <w:p w14:paraId="02015D4B" w14:textId="77777777" w:rsidR="007E52E4" w:rsidRDefault="007E52E4" w:rsidP="00DA777F"/>
        </w:tc>
      </w:tr>
      <w:tr w:rsidR="007E52E4" w14:paraId="657491F5" w14:textId="77777777" w:rsidTr="00DA777F">
        <w:tc>
          <w:tcPr>
            <w:tcW w:w="1092" w:type="dxa"/>
          </w:tcPr>
          <w:p w14:paraId="77C2C50D" w14:textId="77777777" w:rsidR="007E52E4" w:rsidRDefault="007E52E4" w:rsidP="00DA777F">
            <w:r>
              <w:t>1</w:t>
            </w:r>
          </w:p>
        </w:tc>
        <w:tc>
          <w:tcPr>
            <w:tcW w:w="5018" w:type="dxa"/>
          </w:tcPr>
          <w:p w14:paraId="060E7F80" w14:textId="77777777" w:rsidR="007E52E4" w:rsidRDefault="007E52E4" w:rsidP="00DA777F">
            <w:r>
              <w:t xml:space="preserve">M3 X 20 socket button screw </w:t>
            </w:r>
          </w:p>
        </w:tc>
        <w:tc>
          <w:tcPr>
            <w:tcW w:w="3133" w:type="dxa"/>
          </w:tcPr>
          <w:p w14:paraId="753DF889" w14:textId="27758941" w:rsidR="007E52E4" w:rsidRDefault="007E52E4" w:rsidP="00DA777F">
            <w:r>
              <w:object w:dxaOrig="1710" w:dyaOrig="600" w14:anchorId="089DEF44">
                <v:shape id="_x0000_i1031" type="#_x0000_t75" style="width:92pt;height:31.5pt" o:ole="">
                  <v:imagedata r:id="rId22" o:title=""/>
                </v:shape>
                <o:OLEObject Type="Embed" ProgID="PBrush" ShapeID="_x0000_i1031" DrawAspect="Content" ObjectID="_1754985936" r:id="rId23"/>
              </w:object>
            </w:r>
          </w:p>
        </w:tc>
      </w:tr>
      <w:tr w:rsidR="007E52E4" w14:paraId="5D0AC5FB" w14:textId="77777777" w:rsidTr="00DA777F">
        <w:tc>
          <w:tcPr>
            <w:tcW w:w="1092" w:type="dxa"/>
          </w:tcPr>
          <w:p w14:paraId="44105D50" w14:textId="77777777" w:rsidR="007E52E4" w:rsidRDefault="007E52E4" w:rsidP="00DA777F">
            <w:r>
              <w:t>1</w:t>
            </w:r>
          </w:p>
        </w:tc>
        <w:tc>
          <w:tcPr>
            <w:tcW w:w="5018" w:type="dxa"/>
          </w:tcPr>
          <w:p w14:paraId="42D8A2D3" w14:textId="77777777" w:rsidR="007E52E4" w:rsidRDefault="007E52E4" w:rsidP="00DA777F">
            <w:r>
              <w:t>M3 locknut</w:t>
            </w:r>
          </w:p>
        </w:tc>
        <w:tc>
          <w:tcPr>
            <w:tcW w:w="3133" w:type="dxa"/>
          </w:tcPr>
          <w:p w14:paraId="0BEB4D8D" w14:textId="41732A9F" w:rsidR="007E52E4" w:rsidRDefault="007E52E4" w:rsidP="00DA777F">
            <w:r>
              <w:object w:dxaOrig="660" w:dyaOrig="615" w14:anchorId="2DF0BC80">
                <v:shape id="_x0000_i1032" type="#_x0000_t75" style="width:37.5pt;height:34.5pt" o:ole="">
                  <v:imagedata r:id="rId24" o:title=""/>
                </v:shape>
                <o:OLEObject Type="Embed" ProgID="PBrush" ShapeID="_x0000_i1032" DrawAspect="Content" ObjectID="_1754985937" r:id="rId25"/>
              </w:object>
            </w:r>
          </w:p>
        </w:tc>
      </w:tr>
      <w:tr w:rsidR="007E52E4" w14:paraId="1C12A772" w14:textId="77777777" w:rsidTr="00DA777F">
        <w:tc>
          <w:tcPr>
            <w:tcW w:w="1092" w:type="dxa"/>
          </w:tcPr>
          <w:p w14:paraId="015A0B06" w14:textId="77777777" w:rsidR="007E52E4" w:rsidRDefault="007E52E4" w:rsidP="00DA777F">
            <w:r>
              <w:t>1</w:t>
            </w:r>
          </w:p>
        </w:tc>
        <w:tc>
          <w:tcPr>
            <w:tcW w:w="5018" w:type="dxa"/>
          </w:tcPr>
          <w:p w14:paraId="76659AAD" w14:textId="77777777" w:rsidR="007E52E4" w:rsidRDefault="007E52E4" w:rsidP="00DA777F">
            <w:r>
              <w:t>Nylon dome nut</w:t>
            </w:r>
          </w:p>
        </w:tc>
        <w:tc>
          <w:tcPr>
            <w:tcW w:w="3133" w:type="dxa"/>
          </w:tcPr>
          <w:p w14:paraId="32EBD337" w14:textId="25F4F6C1" w:rsidR="007E52E4" w:rsidRDefault="007E52E4" w:rsidP="00DA777F">
            <w:r>
              <w:object w:dxaOrig="660" w:dyaOrig="660" w14:anchorId="077C4834">
                <v:shape id="_x0000_i1033" type="#_x0000_t75" style="width:39.5pt;height:39.5pt" o:ole="">
                  <v:imagedata r:id="rId26" o:title=""/>
                </v:shape>
                <o:OLEObject Type="Embed" ProgID="PBrush" ShapeID="_x0000_i1033" DrawAspect="Content" ObjectID="_1754985938" r:id="rId27"/>
              </w:object>
            </w:r>
          </w:p>
        </w:tc>
      </w:tr>
      <w:tr w:rsidR="007E52E4" w14:paraId="75A21B03" w14:textId="77777777" w:rsidTr="00DA777F">
        <w:tc>
          <w:tcPr>
            <w:tcW w:w="1092" w:type="dxa"/>
          </w:tcPr>
          <w:p w14:paraId="12AE7850" w14:textId="77777777" w:rsidR="007E52E4" w:rsidRDefault="007E52E4" w:rsidP="00DA777F">
            <w:r>
              <w:t>4</w:t>
            </w:r>
          </w:p>
        </w:tc>
        <w:tc>
          <w:tcPr>
            <w:tcW w:w="5018" w:type="dxa"/>
          </w:tcPr>
          <w:p w14:paraId="4A4A5BDF" w14:textId="77777777" w:rsidR="007E52E4" w:rsidRDefault="007E52E4" w:rsidP="00DA777F">
            <w:r>
              <w:t>M2.5 x 12 pan head machine screw</w:t>
            </w:r>
          </w:p>
        </w:tc>
        <w:tc>
          <w:tcPr>
            <w:tcW w:w="3133" w:type="dxa"/>
          </w:tcPr>
          <w:p w14:paraId="21B34671" w14:textId="42843AF0" w:rsidR="007E52E4" w:rsidRDefault="007E52E4" w:rsidP="00DA777F">
            <w:r>
              <w:object w:dxaOrig="675" w:dyaOrig="375" w14:anchorId="45EAB43A">
                <v:shape id="_x0000_i1034" type="#_x0000_t75" style="width:34.5pt;height:19.5pt" o:ole="">
                  <v:imagedata r:id="rId11" o:title=""/>
                </v:shape>
                <o:OLEObject Type="Embed" ProgID="PBrush" ShapeID="_x0000_i1034" DrawAspect="Content" ObjectID="_1754985939" r:id="rId28"/>
              </w:object>
            </w:r>
          </w:p>
        </w:tc>
      </w:tr>
      <w:tr w:rsidR="007E52E4" w14:paraId="572CB95A" w14:textId="77777777" w:rsidTr="00DA777F">
        <w:tc>
          <w:tcPr>
            <w:tcW w:w="1092" w:type="dxa"/>
          </w:tcPr>
          <w:p w14:paraId="66F34A9B" w14:textId="77777777" w:rsidR="007E52E4" w:rsidRDefault="007E52E4" w:rsidP="00DA777F">
            <w:r>
              <w:t>4</w:t>
            </w:r>
          </w:p>
        </w:tc>
        <w:tc>
          <w:tcPr>
            <w:tcW w:w="5018" w:type="dxa"/>
          </w:tcPr>
          <w:p w14:paraId="1E821AB7" w14:textId="77777777" w:rsidR="007E52E4" w:rsidRDefault="007E52E4" w:rsidP="00DA777F">
            <w:r>
              <w:t>M2.5 nut</w:t>
            </w:r>
          </w:p>
        </w:tc>
        <w:tc>
          <w:tcPr>
            <w:tcW w:w="3133" w:type="dxa"/>
          </w:tcPr>
          <w:p w14:paraId="0047A25F" w14:textId="6B6DF3BB" w:rsidR="007E52E4" w:rsidRDefault="007E52E4" w:rsidP="00DA777F">
            <w:r>
              <w:object w:dxaOrig="360" w:dyaOrig="420" w14:anchorId="5810FDE5">
                <v:shape id="_x0000_i1035" type="#_x0000_t75" style="width:17pt;height:19.5pt" o:ole="">
                  <v:imagedata r:id="rId29" o:title=""/>
                </v:shape>
                <o:OLEObject Type="Embed" ProgID="PBrush" ShapeID="_x0000_i1035" DrawAspect="Content" ObjectID="_1754985940" r:id="rId30"/>
              </w:object>
            </w:r>
          </w:p>
        </w:tc>
      </w:tr>
    </w:tbl>
    <w:p w14:paraId="69CF9D4B" w14:textId="77777777" w:rsidR="007E52E4" w:rsidRDefault="007E52E4" w:rsidP="007E52E4"/>
    <w:p w14:paraId="5CD2282D" w14:textId="77777777" w:rsidR="007E52E4" w:rsidRPr="007E52E4" w:rsidRDefault="007E52E4" w:rsidP="007E52E4">
      <w:pPr>
        <w:spacing w:after="0"/>
        <w:rPr>
          <w:b/>
          <w:bCs/>
        </w:rPr>
      </w:pPr>
      <w:r w:rsidRPr="007E52E4">
        <w:rPr>
          <w:b/>
          <w:bCs/>
        </w:rPr>
        <w:t>Additional Hardware for robots with IR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7E52E4" w14:paraId="5C643682" w14:textId="77777777" w:rsidTr="00DA777F">
        <w:tc>
          <w:tcPr>
            <w:tcW w:w="1092" w:type="dxa"/>
          </w:tcPr>
          <w:p w14:paraId="055C2FB3" w14:textId="77777777" w:rsidR="007E52E4" w:rsidRDefault="007E52E4" w:rsidP="00DA777F">
            <w:r>
              <w:t>Quantity</w:t>
            </w:r>
          </w:p>
        </w:tc>
        <w:tc>
          <w:tcPr>
            <w:tcW w:w="5018" w:type="dxa"/>
          </w:tcPr>
          <w:p w14:paraId="3C9EA857" w14:textId="77777777" w:rsidR="007E52E4" w:rsidRDefault="007E52E4" w:rsidP="00DA777F">
            <w:r>
              <w:t>Description</w:t>
            </w:r>
          </w:p>
        </w:tc>
        <w:tc>
          <w:tcPr>
            <w:tcW w:w="3133" w:type="dxa"/>
          </w:tcPr>
          <w:p w14:paraId="2DACE1EE" w14:textId="77777777" w:rsidR="007E52E4" w:rsidRDefault="007E52E4" w:rsidP="00DA777F"/>
        </w:tc>
      </w:tr>
      <w:tr w:rsidR="007E52E4" w14:paraId="321A746D" w14:textId="77777777" w:rsidTr="00DA777F">
        <w:tc>
          <w:tcPr>
            <w:tcW w:w="1092" w:type="dxa"/>
          </w:tcPr>
          <w:p w14:paraId="0B8C0B45" w14:textId="77777777" w:rsidR="007E52E4" w:rsidRDefault="007E52E4" w:rsidP="00DA777F">
            <w:r>
              <w:t>2</w:t>
            </w:r>
          </w:p>
        </w:tc>
        <w:tc>
          <w:tcPr>
            <w:tcW w:w="5018" w:type="dxa"/>
          </w:tcPr>
          <w:p w14:paraId="16991B14" w14:textId="77777777" w:rsidR="007E52E4" w:rsidRDefault="007E52E4" w:rsidP="00DA777F">
            <w:r>
              <w:t>M2 X 12 pan head machine screw</w:t>
            </w:r>
          </w:p>
        </w:tc>
        <w:tc>
          <w:tcPr>
            <w:tcW w:w="3133" w:type="dxa"/>
          </w:tcPr>
          <w:p w14:paraId="0AB08CE9" w14:textId="495AB9F2" w:rsidR="007E52E4" w:rsidRDefault="007E52E4" w:rsidP="00DA777F">
            <w:r>
              <w:object w:dxaOrig="420" w:dyaOrig="225" w14:anchorId="1EE91874">
                <v:shape id="_x0000_i1036" type="#_x0000_t75" style="width:34.5pt;height:16pt" o:ole="">
                  <v:imagedata r:id="rId31" o:title=""/>
                </v:shape>
                <o:OLEObject Type="Embed" ProgID="PBrush" ShapeID="_x0000_i1036" DrawAspect="Content" ObjectID="_1754985941" r:id="rId32"/>
              </w:object>
            </w:r>
          </w:p>
        </w:tc>
      </w:tr>
      <w:tr w:rsidR="007E52E4" w14:paraId="72B48AF6" w14:textId="77777777" w:rsidTr="00DA777F">
        <w:tc>
          <w:tcPr>
            <w:tcW w:w="1092" w:type="dxa"/>
          </w:tcPr>
          <w:p w14:paraId="3BF152C3" w14:textId="77777777" w:rsidR="007E52E4" w:rsidRDefault="007E52E4" w:rsidP="00DA777F">
            <w:r>
              <w:t>2</w:t>
            </w:r>
          </w:p>
        </w:tc>
        <w:tc>
          <w:tcPr>
            <w:tcW w:w="5018" w:type="dxa"/>
          </w:tcPr>
          <w:p w14:paraId="3400E286" w14:textId="77777777" w:rsidR="007E52E4" w:rsidRDefault="007E52E4" w:rsidP="00DA777F">
            <w:r>
              <w:t>M</w:t>
            </w:r>
            <w:proofErr w:type="gramStart"/>
            <w:r>
              <w:t>2  nut</w:t>
            </w:r>
            <w:proofErr w:type="gramEnd"/>
          </w:p>
        </w:tc>
        <w:tc>
          <w:tcPr>
            <w:tcW w:w="3133" w:type="dxa"/>
          </w:tcPr>
          <w:p w14:paraId="20FF06CC" w14:textId="604D85B7" w:rsidR="007E52E4" w:rsidRDefault="007E52E4" w:rsidP="00DA777F">
            <w:r>
              <w:object w:dxaOrig="270" w:dyaOrig="315" w14:anchorId="6F5BE0F2">
                <v:shape id="_x0000_i1037" type="#_x0000_t75" style="width:15.5pt;height:18.5pt" o:ole="">
                  <v:imagedata r:id="rId33" o:title=""/>
                </v:shape>
                <o:OLEObject Type="Embed" ProgID="PBrush" ShapeID="_x0000_i1037" DrawAspect="Content" ObjectID="_1754985942" r:id="rId34"/>
              </w:object>
            </w:r>
          </w:p>
        </w:tc>
      </w:tr>
    </w:tbl>
    <w:p w14:paraId="1343EAD1" w14:textId="77777777" w:rsidR="007E52E4" w:rsidRDefault="007E52E4" w:rsidP="007E52E4"/>
    <w:p w14:paraId="5FAA2C88" w14:textId="77777777" w:rsidR="007E52E4" w:rsidRPr="007E52E4" w:rsidRDefault="007E52E4" w:rsidP="007E52E4">
      <w:pPr>
        <w:spacing w:after="0"/>
        <w:rPr>
          <w:b/>
          <w:bCs/>
        </w:rPr>
      </w:pPr>
      <w:r w:rsidRPr="007E52E4">
        <w:rPr>
          <w:b/>
          <w:bCs/>
        </w:rPr>
        <w:t xml:space="preserve">Additional Hardware for robots with </w:t>
      </w:r>
      <w:proofErr w:type="spellStart"/>
      <w:r w:rsidRPr="007E52E4">
        <w:rPr>
          <w:b/>
          <w:bCs/>
        </w:rPr>
        <w:t>Waveshare</w:t>
      </w:r>
      <w:proofErr w:type="spellEnd"/>
      <w:r w:rsidRPr="007E52E4">
        <w:rPr>
          <w:b/>
          <w:bCs/>
        </w:rPr>
        <w:t xml:space="preserve"> </w:t>
      </w:r>
      <w:proofErr w:type="gramStart"/>
      <w:r w:rsidRPr="007E52E4">
        <w:rPr>
          <w:b/>
          <w:bCs/>
        </w:rPr>
        <w:t>1.14 inch</w:t>
      </w:r>
      <w:proofErr w:type="gramEnd"/>
      <w:r w:rsidRPr="007E52E4">
        <w:rPr>
          <w:b/>
          <w:bCs/>
        </w:rPr>
        <w:t xml:space="preserve"> IPS-TFT-LCD Display (SKU 18231)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7E52E4" w14:paraId="4F50389B" w14:textId="77777777" w:rsidTr="00DA777F">
        <w:tc>
          <w:tcPr>
            <w:tcW w:w="1092" w:type="dxa"/>
          </w:tcPr>
          <w:p w14:paraId="1E7B5512" w14:textId="77777777" w:rsidR="007E52E4" w:rsidRDefault="007E52E4" w:rsidP="00DA777F">
            <w:r>
              <w:t>Quantity</w:t>
            </w:r>
          </w:p>
        </w:tc>
        <w:tc>
          <w:tcPr>
            <w:tcW w:w="5018" w:type="dxa"/>
          </w:tcPr>
          <w:p w14:paraId="7C7B4A15" w14:textId="77777777" w:rsidR="007E52E4" w:rsidRDefault="007E52E4" w:rsidP="00DA777F">
            <w:r>
              <w:t>Description</w:t>
            </w:r>
          </w:p>
        </w:tc>
        <w:tc>
          <w:tcPr>
            <w:tcW w:w="3133" w:type="dxa"/>
          </w:tcPr>
          <w:p w14:paraId="20D610D3" w14:textId="77777777" w:rsidR="007E52E4" w:rsidRDefault="007E52E4" w:rsidP="00DA777F"/>
        </w:tc>
      </w:tr>
      <w:tr w:rsidR="007E52E4" w14:paraId="4F97D556" w14:textId="77777777" w:rsidTr="00DA777F">
        <w:tc>
          <w:tcPr>
            <w:tcW w:w="1092" w:type="dxa"/>
          </w:tcPr>
          <w:p w14:paraId="539876DD" w14:textId="77777777" w:rsidR="007E52E4" w:rsidRDefault="007E52E4" w:rsidP="00DA777F">
            <w:r>
              <w:t>4</w:t>
            </w:r>
          </w:p>
        </w:tc>
        <w:tc>
          <w:tcPr>
            <w:tcW w:w="5018" w:type="dxa"/>
          </w:tcPr>
          <w:p w14:paraId="1B14CCFC" w14:textId="457605D4" w:rsidR="007E52E4" w:rsidRDefault="007E52E4" w:rsidP="00DA777F">
            <w:r>
              <w:t>M3x5 machine screw (or button head)</w:t>
            </w:r>
          </w:p>
        </w:tc>
        <w:tc>
          <w:tcPr>
            <w:tcW w:w="3133" w:type="dxa"/>
          </w:tcPr>
          <w:p w14:paraId="0808AB14" w14:textId="389F5583" w:rsidR="007E52E4" w:rsidRDefault="007E52E4" w:rsidP="00DA777F">
            <w:r>
              <w:object w:dxaOrig="990" w:dyaOrig="735" w14:anchorId="51E2A735">
                <v:shape id="_x0000_i1038" type="#_x0000_t75" style="width:33.5pt;height:25pt" o:ole="">
                  <v:imagedata r:id="rId15" o:title=""/>
                </v:shape>
                <o:OLEObject Type="Embed" ProgID="PBrush" ShapeID="_x0000_i1038" DrawAspect="Content" ObjectID="_1754985943" r:id="rId35"/>
              </w:object>
            </w:r>
          </w:p>
        </w:tc>
      </w:tr>
    </w:tbl>
    <w:p w14:paraId="6B413569" w14:textId="77777777" w:rsidR="007E52E4" w:rsidRDefault="007E52E4" w:rsidP="007E52E4"/>
    <w:p w14:paraId="65AEEFA1" w14:textId="2959497A" w:rsidR="007E52E4" w:rsidRDefault="007E52E4">
      <w:pPr>
        <w:rPr>
          <w:b/>
          <w:bCs/>
        </w:rPr>
      </w:pPr>
    </w:p>
    <w:p w14:paraId="70D557C2" w14:textId="3950A3F6" w:rsidR="007E52E4" w:rsidRPr="007E52E4" w:rsidRDefault="007E52E4" w:rsidP="000E29DC">
      <w:pPr>
        <w:spacing w:after="0"/>
        <w:rPr>
          <w:b/>
          <w:bCs/>
        </w:rPr>
      </w:pPr>
      <w:r w:rsidRPr="007E52E4">
        <w:rPr>
          <w:b/>
          <w:bCs/>
        </w:rPr>
        <w:lastRenderedPageBreak/>
        <w:t>Hardware for mounting controller boards:</w:t>
      </w:r>
    </w:p>
    <w:p w14:paraId="7EDE3521" w14:textId="622998BC" w:rsidR="007E52E4" w:rsidRDefault="00E8490F" w:rsidP="000E29DC">
      <w:pPr>
        <w:spacing w:after="0"/>
      </w:pPr>
      <w:r>
        <w:t xml:space="preserve"> </w:t>
      </w:r>
    </w:p>
    <w:p w14:paraId="340B3B87" w14:textId="36553BA7" w:rsidR="00ED5BCB" w:rsidRDefault="00E8490F" w:rsidP="000E29DC">
      <w:pPr>
        <w:spacing w:after="0"/>
      </w:pPr>
      <w:r>
        <w:t xml:space="preserve">Arduino Robot controller mounting hardware (For Arduino Uno </w:t>
      </w:r>
      <w:proofErr w:type="spellStart"/>
      <w:r>
        <w:t>Wifi</w:t>
      </w:r>
      <w:proofErr w:type="spellEnd"/>
      <w:r>
        <w:t xml:space="preserve"> and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2D9FD3A9" w14:textId="77777777" w:rsidTr="00D242C1">
        <w:tc>
          <w:tcPr>
            <w:tcW w:w="1092" w:type="dxa"/>
          </w:tcPr>
          <w:p w14:paraId="2DF77FB0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0AEA4E05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59BFC971" w14:textId="77777777" w:rsidR="00E8490F" w:rsidRDefault="00E8490F" w:rsidP="00D242C1"/>
        </w:tc>
      </w:tr>
      <w:tr w:rsidR="00E8490F" w14:paraId="3882E940" w14:textId="77777777" w:rsidTr="00D242C1">
        <w:tc>
          <w:tcPr>
            <w:tcW w:w="1092" w:type="dxa"/>
          </w:tcPr>
          <w:p w14:paraId="6787CB8A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5F986278" w14:textId="78329931" w:rsidR="00E8490F" w:rsidRDefault="00E8490F" w:rsidP="00416851">
            <w:r>
              <w:t>M</w:t>
            </w:r>
            <w:r w:rsidR="00416851">
              <w:t>3 x 8</w:t>
            </w:r>
            <w:r>
              <w:t xml:space="preserve"> pan head machine screw</w:t>
            </w:r>
          </w:p>
        </w:tc>
        <w:tc>
          <w:tcPr>
            <w:tcW w:w="3133" w:type="dxa"/>
          </w:tcPr>
          <w:p w14:paraId="740680AA" w14:textId="77777777" w:rsidR="00E8490F" w:rsidRDefault="00E8490F" w:rsidP="00D242C1">
            <w:r>
              <w:object w:dxaOrig="675" w:dyaOrig="375" w14:anchorId="0A9C21AE">
                <v:shape id="_x0000_i1039" type="#_x0000_t75" style="width:48pt;height:27pt" o:ole="">
                  <v:imagedata r:id="rId11" o:title=""/>
                </v:shape>
                <o:OLEObject Type="Embed" ProgID="PBrush" ShapeID="_x0000_i1039" DrawAspect="Content" ObjectID="_1754985944" r:id="rId36"/>
              </w:object>
            </w:r>
          </w:p>
        </w:tc>
      </w:tr>
      <w:tr w:rsidR="00E8490F" w14:paraId="7978BF3F" w14:textId="77777777" w:rsidTr="00D242C1">
        <w:tc>
          <w:tcPr>
            <w:tcW w:w="1092" w:type="dxa"/>
          </w:tcPr>
          <w:p w14:paraId="113B20E2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24692F68" w14:textId="5340CE2E" w:rsidR="00E8490F" w:rsidRDefault="00E8490F" w:rsidP="00416851">
            <w:r>
              <w:t>M</w:t>
            </w:r>
            <w:r w:rsidR="00416851">
              <w:t>3</w:t>
            </w:r>
            <w:r>
              <w:t xml:space="preserve"> nut</w:t>
            </w:r>
          </w:p>
        </w:tc>
        <w:tc>
          <w:tcPr>
            <w:tcW w:w="3133" w:type="dxa"/>
          </w:tcPr>
          <w:p w14:paraId="724C702F" w14:textId="77777777" w:rsidR="00E8490F" w:rsidRDefault="00E8490F" w:rsidP="00D242C1">
            <w:r>
              <w:object w:dxaOrig="360" w:dyaOrig="420" w14:anchorId="22C4D9DE">
                <v:shape id="_x0000_i1040" type="#_x0000_t75" style="width:26.5pt;height:30pt" o:ole="">
                  <v:imagedata r:id="rId29" o:title=""/>
                </v:shape>
                <o:OLEObject Type="Embed" ProgID="PBrush" ShapeID="_x0000_i1040" DrawAspect="Content" ObjectID="_1754985945" r:id="rId37"/>
              </w:object>
            </w:r>
          </w:p>
        </w:tc>
      </w:tr>
    </w:tbl>
    <w:p w14:paraId="284DBD9D" w14:textId="77777777" w:rsidR="00010919" w:rsidRDefault="00010919" w:rsidP="000E29DC">
      <w:pPr>
        <w:spacing w:after="0"/>
      </w:pPr>
    </w:p>
    <w:p w14:paraId="496FEEE6" w14:textId="77777777" w:rsidR="00416851" w:rsidRDefault="00416851" w:rsidP="000E29DC">
      <w:pPr>
        <w:spacing w:after="0"/>
      </w:pPr>
    </w:p>
    <w:p w14:paraId="662CD69A" w14:textId="77777777" w:rsidR="00E8490F" w:rsidRDefault="00E8490F" w:rsidP="000E29DC">
      <w:pPr>
        <w:spacing w:after="0"/>
      </w:pPr>
      <w:r>
        <w:t>CS Robot mounting hardware (for Raspberry Pi and Mirto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67C7830F" w14:textId="77777777" w:rsidTr="00D242C1">
        <w:tc>
          <w:tcPr>
            <w:tcW w:w="1092" w:type="dxa"/>
          </w:tcPr>
          <w:p w14:paraId="6131C51C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4D63A3FB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0296A1BD" w14:textId="77777777" w:rsidR="00E8490F" w:rsidRDefault="00E8490F" w:rsidP="00D242C1"/>
        </w:tc>
      </w:tr>
      <w:tr w:rsidR="00E8490F" w14:paraId="15AC7836" w14:textId="77777777" w:rsidTr="00D242C1">
        <w:tc>
          <w:tcPr>
            <w:tcW w:w="1092" w:type="dxa"/>
          </w:tcPr>
          <w:p w14:paraId="6BFBC784" w14:textId="77777777" w:rsidR="00E8490F" w:rsidRDefault="00E8490F" w:rsidP="00D242C1">
            <w:r>
              <w:t>8</w:t>
            </w:r>
          </w:p>
        </w:tc>
        <w:tc>
          <w:tcPr>
            <w:tcW w:w="5018" w:type="dxa"/>
          </w:tcPr>
          <w:p w14:paraId="35220778" w14:textId="77777777" w:rsidR="00E8490F" w:rsidRDefault="00E8490F" w:rsidP="00D242C1">
            <w:r>
              <w:t>M2.5 x 12 pan head machine screw</w:t>
            </w:r>
          </w:p>
        </w:tc>
        <w:tc>
          <w:tcPr>
            <w:tcW w:w="3133" w:type="dxa"/>
          </w:tcPr>
          <w:p w14:paraId="75854B73" w14:textId="77777777" w:rsidR="00E8490F" w:rsidRDefault="00E8490F" w:rsidP="00D242C1">
            <w:r>
              <w:object w:dxaOrig="675" w:dyaOrig="375" w14:anchorId="74E6E253">
                <v:shape id="_x0000_i1041" type="#_x0000_t75" style="width:48pt;height:27pt" o:ole="">
                  <v:imagedata r:id="rId11" o:title=""/>
                </v:shape>
                <o:OLEObject Type="Embed" ProgID="PBrush" ShapeID="_x0000_i1041" DrawAspect="Content" ObjectID="_1754985946" r:id="rId38"/>
              </w:object>
            </w:r>
          </w:p>
        </w:tc>
      </w:tr>
      <w:tr w:rsidR="00E8490F" w14:paraId="2DD9325F" w14:textId="77777777" w:rsidTr="00D242C1">
        <w:tc>
          <w:tcPr>
            <w:tcW w:w="1092" w:type="dxa"/>
          </w:tcPr>
          <w:p w14:paraId="148C65CB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6929DCBC" w14:textId="77777777" w:rsidR="00E8490F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proofErr w:type="gramStart"/>
            <w:r w:rsidR="00416851">
              <w:t xml:space="preserve">4 </w:t>
            </w:r>
            <w:r>
              <w:t xml:space="preserve"> threaded</w:t>
            </w:r>
            <w:proofErr w:type="gramEnd"/>
            <w:r>
              <w:t xml:space="preserve"> s</w:t>
            </w:r>
            <w:r w:rsidR="00416851">
              <w:t>tandoff</w:t>
            </w:r>
            <w:r>
              <w:t xml:space="preserve"> for Pi</w:t>
            </w:r>
          </w:p>
        </w:tc>
        <w:tc>
          <w:tcPr>
            <w:tcW w:w="3133" w:type="dxa"/>
          </w:tcPr>
          <w:p w14:paraId="0605F6C9" w14:textId="77777777" w:rsidR="00E8490F" w:rsidRDefault="00E8490F" w:rsidP="00D242C1">
            <w:r>
              <w:object w:dxaOrig="2865" w:dyaOrig="2670" w14:anchorId="588591B2">
                <v:shape id="_x0000_i1042" type="#_x0000_t75" style="width:37pt;height:33.5pt" o:ole="">
                  <v:imagedata r:id="rId39" o:title=""/>
                </v:shape>
                <o:OLEObject Type="Embed" ProgID="PBrush" ShapeID="_x0000_i1042" DrawAspect="Content" ObjectID="_1754985947" r:id="rId40"/>
              </w:object>
            </w:r>
          </w:p>
        </w:tc>
      </w:tr>
      <w:tr w:rsidR="00E8490F" w14:paraId="4E3D131B" w14:textId="77777777" w:rsidTr="00D242C1">
        <w:tc>
          <w:tcPr>
            <w:tcW w:w="1092" w:type="dxa"/>
          </w:tcPr>
          <w:p w14:paraId="006E2694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1CCABADC" w14:textId="77777777" w:rsidR="00E8490F" w:rsidDel="00C123E5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r>
              <w:t xml:space="preserve">16 threaded </w:t>
            </w:r>
            <w:r w:rsidR="00416851">
              <w:t>standoff</w:t>
            </w:r>
            <w:r>
              <w:t xml:space="preserve"> for Mirto PCB</w:t>
            </w:r>
            <w:r>
              <w:tab/>
            </w:r>
          </w:p>
        </w:tc>
        <w:tc>
          <w:tcPr>
            <w:tcW w:w="3133" w:type="dxa"/>
          </w:tcPr>
          <w:p w14:paraId="286F3B27" w14:textId="77777777" w:rsidR="00E8490F" w:rsidRDefault="00E8490F" w:rsidP="00D242C1">
            <w:r>
              <w:object w:dxaOrig="2295" w:dyaOrig="1170" w14:anchorId="17334A22">
                <v:shape id="_x0000_i1043" type="#_x0000_t75" style="width:82.5pt;height:42.5pt" o:ole="">
                  <v:imagedata r:id="rId41" o:title=""/>
                </v:shape>
                <o:OLEObject Type="Embed" ProgID="PBrush" ShapeID="_x0000_i1043" DrawAspect="Content" ObjectID="_1754985948" r:id="rId42"/>
              </w:object>
            </w:r>
          </w:p>
        </w:tc>
      </w:tr>
    </w:tbl>
    <w:p w14:paraId="1812E364" w14:textId="77777777" w:rsidR="00416851" w:rsidRDefault="00416851" w:rsidP="000E29DC">
      <w:pPr>
        <w:spacing w:after="0"/>
      </w:pPr>
    </w:p>
    <w:p w14:paraId="13DD8281" w14:textId="77777777" w:rsidR="00B07722" w:rsidRDefault="00B07722"/>
    <w:p w14:paraId="27AA36C4" w14:textId="032BD679" w:rsidR="00416851" w:rsidRDefault="00416851"/>
    <w:p w14:paraId="255DFD96" w14:textId="77777777" w:rsidR="00407B6D" w:rsidRDefault="00407B6D"/>
    <w:p w14:paraId="1B8BC254" w14:textId="77777777" w:rsidR="00407B6D" w:rsidRDefault="00407B6D">
      <w:r>
        <w:t>Useful tools:</w:t>
      </w:r>
    </w:p>
    <w:p w14:paraId="073A88B7" w14:textId="77777777" w:rsidR="00407B6D" w:rsidRDefault="00407B6D" w:rsidP="00407B6D">
      <w:pPr>
        <w:spacing w:after="0"/>
      </w:pPr>
      <w:r>
        <w:t>Screwdrivers /hex keys for machine screws and grub screws</w:t>
      </w:r>
    </w:p>
    <w:p w14:paraId="174419C3" w14:textId="3C003F9E" w:rsidR="00407B6D" w:rsidRDefault="00407B6D" w:rsidP="00407B6D">
      <w:pPr>
        <w:spacing w:after="0"/>
      </w:pPr>
      <w:r>
        <w:t xml:space="preserve">M4 tap for 3D printed hubs and standoffs </w:t>
      </w:r>
      <w:proofErr w:type="gramStart"/>
      <w:r>
        <w:t>( if</w:t>
      </w:r>
      <w:proofErr w:type="gramEnd"/>
      <w:r>
        <w:t xml:space="preserve"> printed tolerance does not allow </w:t>
      </w:r>
      <w:proofErr w:type="spellStart"/>
      <w:r>
        <w:t>self threading</w:t>
      </w:r>
      <w:proofErr w:type="spellEnd"/>
      <w:r>
        <w:t xml:space="preserve">) </w:t>
      </w:r>
    </w:p>
    <w:p w14:paraId="75058322" w14:textId="77777777" w:rsidR="00300FAA" w:rsidRDefault="00300FAA"/>
    <w:p w14:paraId="50442CD9" w14:textId="77777777" w:rsidR="00300FAA" w:rsidRDefault="00300FAA"/>
    <w:p w14:paraId="627971BF" w14:textId="77777777" w:rsidR="00300FAA" w:rsidRPr="00CA1E09" w:rsidRDefault="00300FAA" w:rsidP="00300FAA">
      <w:pPr>
        <w:rPr>
          <w:b/>
          <w:bCs/>
          <w:sz w:val="24"/>
          <w:szCs w:val="24"/>
        </w:rPr>
      </w:pPr>
      <w:r w:rsidRPr="00CA1E09">
        <w:rPr>
          <w:b/>
          <w:bCs/>
          <w:sz w:val="24"/>
          <w:szCs w:val="24"/>
        </w:rPr>
        <w:t>Build notes:</w:t>
      </w:r>
    </w:p>
    <w:p w14:paraId="680DA252" w14:textId="77777777" w:rsidR="00300FAA" w:rsidRPr="0066279A" w:rsidRDefault="00300FAA" w:rsidP="00300FAA">
      <w:pPr>
        <w:pStyle w:val="ListParagraph"/>
        <w:numPr>
          <w:ilvl w:val="0"/>
          <w:numId w:val="1"/>
        </w:numPr>
        <w:spacing w:after="0"/>
        <w:rPr>
          <w:b/>
          <w:color w:val="FF0000"/>
        </w:rPr>
      </w:pPr>
      <w:r w:rsidRPr="0066279A">
        <w:rPr>
          <w:b/>
          <w:color w:val="FF0000"/>
        </w:rPr>
        <w:t xml:space="preserve">Read through all steps before </w:t>
      </w:r>
      <w:proofErr w:type="gramStart"/>
      <w:r w:rsidRPr="0066279A">
        <w:rPr>
          <w:b/>
          <w:color w:val="FF0000"/>
        </w:rPr>
        <w:t>beginning  assembly</w:t>
      </w:r>
      <w:proofErr w:type="gramEnd"/>
    </w:p>
    <w:p w14:paraId="6E19203E" w14:textId="77777777" w:rsidR="00300FAA" w:rsidRDefault="00300FAA" w:rsidP="00300FAA">
      <w:pPr>
        <w:pStyle w:val="ListParagraph"/>
        <w:numPr>
          <w:ilvl w:val="0"/>
          <w:numId w:val="1"/>
        </w:numPr>
        <w:spacing w:after="0"/>
      </w:pPr>
      <w:r>
        <w:t xml:space="preserve">Double check hardware before each assembly step and make sure that the length of the screw matches the instructions. </w:t>
      </w:r>
    </w:p>
    <w:p w14:paraId="54F6DF69" w14:textId="77777777" w:rsidR="00300FAA" w:rsidRDefault="00300FAA" w:rsidP="00300FAA">
      <w:pPr>
        <w:pStyle w:val="ListParagraph"/>
        <w:numPr>
          <w:ilvl w:val="0"/>
          <w:numId w:val="1"/>
        </w:numPr>
        <w:spacing w:after="0"/>
      </w:pPr>
      <w:r>
        <w:t xml:space="preserve">Look at the prototype if you are not sure how things go </w:t>
      </w:r>
      <w:proofErr w:type="gramStart"/>
      <w:r>
        <w:t>together</w:t>
      </w:r>
      <w:proofErr w:type="gramEnd"/>
    </w:p>
    <w:p w14:paraId="1DE5A6C6" w14:textId="77777777" w:rsidR="00300FAA" w:rsidRPr="0066279A" w:rsidRDefault="00300FAA" w:rsidP="00300FAA">
      <w:pPr>
        <w:pStyle w:val="ListParagraph"/>
        <w:numPr>
          <w:ilvl w:val="0"/>
          <w:numId w:val="1"/>
        </w:numPr>
        <w:spacing w:after="0"/>
        <w:rPr>
          <w:color w:val="FF0000"/>
        </w:rPr>
      </w:pPr>
      <w:r w:rsidRPr="0066279A">
        <w:rPr>
          <w:color w:val="FF0000"/>
        </w:rPr>
        <w:t xml:space="preserve">Don’t overtighten the </w:t>
      </w:r>
      <w:proofErr w:type="gramStart"/>
      <w:r w:rsidRPr="0066279A">
        <w:rPr>
          <w:color w:val="FF0000"/>
        </w:rPr>
        <w:t>screws</w:t>
      </w:r>
      <w:proofErr w:type="gramEnd"/>
    </w:p>
    <w:p w14:paraId="0E3BB56D" w14:textId="77777777" w:rsidR="00300FAA" w:rsidRDefault="00300FAA" w:rsidP="00300FAA">
      <w:pPr>
        <w:pStyle w:val="ListParagraph"/>
        <w:numPr>
          <w:ilvl w:val="0"/>
          <w:numId w:val="1"/>
        </w:numPr>
        <w:spacing w:after="0"/>
      </w:pPr>
      <w:r>
        <w:t>Machine screws are pan head where not specified.</w:t>
      </w:r>
    </w:p>
    <w:p w14:paraId="23ABD29E" w14:textId="7FA195BB" w:rsidR="00300FAA" w:rsidRDefault="000504AD" w:rsidP="00300FAA">
      <w:pPr>
        <w:pStyle w:val="ListParagraph"/>
        <w:numPr>
          <w:ilvl w:val="0"/>
          <w:numId w:val="1"/>
        </w:numPr>
        <w:spacing w:after="0"/>
      </w:pPr>
      <w:r>
        <w:t>If using</w:t>
      </w:r>
      <w:r w:rsidR="00300FAA">
        <w:t xml:space="preserve"> thread lock</w:t>
      </w:r>
      <w:r>
        <w:t xml:space="preserve">, apply </w:t>
      </w:r>
      <w:r w:rsidR="00300FAA">
        <w:t xml:space="preserve">only after initial </w:t>
      </w:r>
      <w:proofErr w:type="gramStart"/>
      <w:r w:rsidR="00300FAA">
        <w:t>assembly</w:t>
      </w:r>
      <w:proofErr w:type="gramEnd"/>
    </w:p>
    <w:p w14:paraId="7FA9E80C" w14:textId="6F84AF40" w:rsidR="00897582" w:rsidRDefault="00897582">
      <w:r>
        <w:br w:type="page"/>
      </w:r>
    </w:p>
    <w:p w14:paraId="2B956E33" w14:textId="1065260E" w:rsidR="00407B6D" w:rsidRPr="00BF54CC" w:rsidRDefault="002C6DDD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18304" behindDoc="0" locked="0" layoutInCell="1" allowOverlap="1" wp14:anchorId="64FFC651" wp14:editId="0D34EEE8">
            <wp:simplePos x="0" y="0"/>
            <wp:positionH relativeFrom="column">
              <wp:posOffset>2560320</wp:posOffset>
            </wp:positionH>
            <wp:positionV relativeFrom="paragraph">
              <wp:posOffset>-548</wp:posOffset>
            </wp:positionV>
            <wp:extent cx="1981200" cy="1186344"/>
            <wp:effectExtent l="0" t="0" r="0" b="0"/>
            <wp:wrapNone/>
            <wp:docPr id="1226663976" name="Picture 1" descr="A picture containing telesco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663976" name="Picture 1" descr="A picture containing telescope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0" cy="1186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00FAA" w:rsidRPr="00BF54CC">
        <w:rPr>
          <w:b/>
          <w:bCs/>
        </w:rPr>
        <w:t>Motor Assembly</w:t>
      </w:r>
    </w:p>
    <w:p w14:paraId="0EC6413D" w14:textId="77777777" w:rsidR="002C6DDD" w:rsidRDefault="002C6DDD"/>
    <w:p w14:paraId="3C3A2B4A" w14:textId="77777777" w:rsidR="00182200" w:rsidRDefault="00BF54CC" w:rsidP="00243A1E">
      <w:pPr>
        <w:spacing w:after="0"/>
      </w:pPr>
      <w:r>
        <w:t xml:space="preserve">You can skip the steps on this </w:t>
      </w:r>
      <w:proofErr w:type="gramStart"/>
      <w:r>
        <w:t>page</w:t>
      </w:r>
      <w:proofErr w:type="gramEnd"/>
    </w:p>
    <w:p w14:paraId="49D43F1D" w14:textId="0F1F3B7F" w:rsidR="00D32A83" w:rsidRDefault="00BF54CC" w:rsidP="00243A1E">
      <w:pPr>
        <w:spacing w:after="0"/>
      </w:pPr>
      <w:r>
        <w:t xml:space="preserve"> if the motor assemblies are </w:t>
      </w:r>
      <w:r w:rsidR="005D18B7">
        <w:t>pre-</w:t>
      </w:r>
      <w:r>
        <w:t>built.</w:t>
      </w:r>
    </w:p>
    <w:p w14:paraId="6E86234F" w14:textId="1FC9585F" w:rsidR="00D32A83" w:rsidRDefault="00000000" w:rsidP="00243A1E">
      <w:pPr>
        <w:spacing w:after="0"/>
      </w:pPr>
      <w:r>
        <w:rPr>
          <w:noProof/>
        </w:rPr>
        <w:pict w14:anchorId="54C835DA">
          <v:shape id="_x0000_s2492" type="#_x0000_t202" style="position:absolute;margin-left:214.55pt;margin-top:9.55pt;width:169.35pt;height:15.7pt;z-index:251728896;visibility:visible;mso-width-relative:margin" wrapcoords="-135 0 -135 20829 21600 20829 21600 0 -135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" stroked="f">
            <v:textbox inset="0,0,0,0">
              <w:txbxContent>
                <w:p w14:paraId="14D80D13" w14:textId="660A94DD" w:rsidR="00CC4605" w:rsidRPr="009D0AA9" w:rsidRDefault="00CC4605" w:rsidP="00CC4605">
                  <w:pPr>
                    <w:pStyle w:val="Caption"/>
                    <w:rPr>
                      <w:noProof/>
                    </w:rPr>
                  </w:pPr>
                  <w:r>
                    <w:t xml:space="preserve">Figure 3: </w:t>
                  </w:r>
                  <w:r w:rsidR="00754744">
                    <w:t xml:space="preserve">Completed motor </w:t>
                  </w:r>
                  <w:proofErr w:type="gramStart"/>
                  <w:r w:rsidR="006B2F33">
                    <w:t>assembly</w:t>
                  </w:r>
                  <w:proofErr w:type="gramEnd"/>
                </w:p>
              </w:txbxContent>
            </v:textbox>
            <w10:wrap type="tight"/>
          </v:shape>
        </w:pict>
      </w:r>
    </w:p>
    <w:p w14:paraId="0BA8388F" w14:textId="3D9F3537" w:rsidR="00FA3AB4" w:rsidRDefault="00FA3AB4" w:rsidP="00243A1E">
      <w:pPr>
        <w:spacing w:after="0"/>
      </w:pPr>
    </w:p>
    <w:p w14:paraId="28CC5126" w14:textId="77777777" w:rsidR="00FA3AB4" w:rsidRDefault="00FA3AB4" w:rsidP="00243A1E">
      <w:pPr>
        <w:spacing w:after="0"/>
      </w:pPr>
    </w:p>
    <w:p w14:paraId="2B057D7E" w14:textId="4F8E7FDE" w:rsidR="00E96B73" w:rsidRDefault="00E96B73" w:rsidP="00243A1E">
      <w:pPr>
        <w:spacing w:after="0"/>
      </w:pPr>
      <w:r>
        <w:t xml:space="preserve">If not already fitted, insert M3 nut into slot on hub and hold in place with grub </w:t>
      </w:r>
      <w:proofErr w:type="gramStart"/>
      <w:r>
        <w:t>screw</w:t>
      </w:r>
      <w:proofErr w:type="gramEnd"/>
      <w:r>
        <w:t xml:space="preserve"> </w:t>
      </w:r>
    </w:p>
    <w:p w14:paraId="0CAC24EA" w14:textId="77777777" w:rsidR="008868C0" w:rsidRPr="008868C0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21376" behindDoc="1" locked="0" layoutInCell="1" allowOverlap="1" wp14:anchorId="04B1DD9B" wp14:editId="26E91F38">
            <wp:simplePos x="0" y="0"/>
            <wp:positionH relativeFrom="column">
              <wp:posOffset>2029460</wp:posOffset>
            </wp:positionH>
            <wp:positionV relativeFrom="paragraph">
              <wp:posOffset>52705</wp:posOffset>
            </wp:positionV>
            <wp:extent cx="1983740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365" y="21321"/>
                <wp:lineTo x="21365" y="0"/>
                <wp:lineTo x="0" y="0"/>
              </wp:wrapPolygon>
            </wp:wrapTight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8C0" w:rsidRPr="008868C0">
        <w:rPr>
          <w:rFonts w:ascii="Calibri" w:hAnsi="Calibri" w:cs="Calibri"/>
          <w:color w:val="000000"/>
        </w:rPr>
        <w:t xml:space="preserve">  </w:t>
      </w:r>
    </w:p>
    <w:p w14:paraId="4310EC31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B41DCB4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8BCDB7B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03CBB59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64EC31FA" w14:textId="6A7DFE0D" w:rsidR="00E96B73" w:rsidRDefault="00000000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w:pict w14:anchorId="54C835DA">
          <v:shape id="Text Box 432" o:spid="_x0000_s2157" type="#_x0000_t202" style="position:absolute;margin-left:40.15pt;margin-top:2.15pt;width:119.7pt;height:21pt;z-index:251658240;visibility:visible;mso-width-relative:margin" wrapcoords="-135 0 -135 20829 21600 20829 21600 0 -135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" stroked="f">
            <v:textbox style="mso-fit-shape-to-text:t" inset="0,0,0,0">
              <w:txbxContent>
                <w:p w14:paraId="195AABEE" w14:textId="49FE46F1" w:rsidR="00D242C1" w:rsidRPr="009D0AA9" w:rsidRDefault="00D242C1" w:rsidP="00E96B73">
                  <w:pPr>
                    <w:pStyle w:val="Caption"/>
                    <w:rPr>
                      <w:noProof/>
                    </w:rPr>
                  </w:pPr>
                  <w:r>
                    <w:t>Figure</w:t>
                  </w:r>
                  <w:r w:rsidR="006B2F33">
                    <w:t xml:space="preserve"> 4</w:t>
                  </w:r>
                  <w:r>
                    <w:t>: Hub Detail</w:t>
                  </w:r>
                </w:p>
              </w:txbxContent>
            </v:textbox>
            <w10:wrap type="tight"/>
          </v:shape>
        </w:pict>
      </w:r>
    </w:p>
    <w:p w14:paraId="54462C58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32014B8" w14:textId="77777777" w:rsidR="00E96B73" w:rsidRDefault="00E96B73" w:rsidP="00E96B73">
      <w:pPr>
        <w:spacing w:after="0"/>
      </w:pPr>
    </w:p>
    <w:p w14:paraId="20C7AE23" w14:textId="77777777" w:rsidR="00E96B73" w:rsidRDefault="00E96B73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Attach motors to mount using M3x5 button head screws. Don’t overtighten these screws.</w:t>
      </w:r>
    </w:p>
    <w:p w14:paraId="488FD38E" w14:textId="77777777" w:rsidR="008467A8" w:rsidRDefault="008467A8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1DC35C43" w14:textId="77777777" w:rsidR="008467A8" w:rsidRDefault="008467A8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10EE5B8A" w14:textId="77777777" w:rsidR="008467A8" w:rsidRPr="008868C0" w:rsidRDefault="008467A8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7703FA5" w14:textId="246D13AB" w:rsidR="00E96B73" w:rsidRPr="008467A8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FF0000"/>
        </w:rPr>
      </w:pPr>
      <w:r w:rsidRPr="008467A8">
        <w:rPr>
          <w:rFonts w:ascii="Calibri" w:hAnsi="Calibri" w:cs="Calibri"/>
          <w:color w:val="FF0000"/>
        </w:rPr>
        <w:t>Note left and right motor positions are mirror images</w:t>
      </w:r>
      <w:r w:rsidR="00AA4AC4">
        <w:rPr>
          <w:rFonts w:ascii="Calibri" w:hAnsi="Calibri" w:cs="Calibri"/>
          <w:color w:val="FF0000"/>
        </w:rPr>
        <w:t>, see figure 6</w:t>
      </w:r>
      <w:r w:rsidRPr="008467A8">
        <w:rPr>
          <w:rFonts w:ascii="Calibri" w:hAnsi="Calibri" w:cs="Calibri"/>
          <w:color w:val="FF0000"/>
        </w:rPr>
        <w:t>.</w:t>
      </w:r>
    </w:p>
    <w:p w14:paraId="184668FF" w14:textId="77777777" w:rsidR="00853A3F" w:rsidRPr="00FF6369" w:rsidRDefault="00FF6369">
      <w:pPr>
        <w:rPr>
          <w:b/>
        </w:rPr>
      </w:pPr>
      <w:r w:rsidRPr="0066279A">
        <w:rPr>
          <w:b/>
          <w:color w:val="FF0000"/>
        </w:rPr>
        <w:t xml:space="preserve">Caution – you must use the </w:t>
      </w:r>
      <w:r w:rsidR="003C6C9F" w:rsidRPr="0066279A">
        <w:rPr>
          <w:b/>
          <w:color w:val="FF0000"/>
        </w:rPr>
        <w:t>M3x</w:t>
      </w:r>
      <w:r w:rsidRPr="0066279A">
        <w:rPr>
          <w:b/>
          <w:color w:val="FF0000"/>
        </w:rPr>
        <w:t>5</w:t>
      </w:r>
      <w:r w:rsidR="003C6C9F" w:rsidRPr="0066279A">
        <w:rPr>
          <w:b/>
          <w:color w:val="FF0000"/>
        </w:rPr>
        <w:t xml:space="preserve"> </w:t>
      </w:r>
      <w:r w:rsidRPr="0066279A">
        <w:rPr>
          <w:b/>
          <w:color w:val="FF0000"/>
        </w:rPr>
        <w:t>hardware specified</w:t>
      </w:r>
      <w:r w:rsidR="001C7C83" w:rsidRPr="0066279A">
        <w:rPr>
          <w:b/>
          <w:color w:val="FF0000"/>
        </w:rPr>
        <w:t xml:space="preserve">, longer screws </w:t>
      </w:r>
      <w:r w:rsidRPr="0066279A">
        <w:rPr>
          <w:b/>
          <w:color w:val="FF0000"/>
        </w:rPr>
        <w:t>will damage the gearbox!</w:t>
      </w:r>
    </w:p>
    <w:p w14:paraId="6036C01F" w14:textId="77777777" w:rsidR="00E96B73" w:rsidRDefault="00EE43BA" w:rsidP="00E96B73">
      <w:pPr>
        <w:spacing w:after="0"/>
      </w:pPr>
      <w:r>
        <w:t xml:space="preserve">Hardware: </w:t>
      </w:r>
      <w:r w:rsidR="008868C0">
        <w:t>2</w:t>
      </w:r>
      <w:r>
        <w:t xml:space="preserve"> off M3</w:t>
      </w:r>
      <w:r w:rsidR="00407F63">
        <w:t xml:space="preserve"> </w:t>
      </w:r>
      <w:r>
        <w:t>x</w:t>
      </w:r>
      <w:r w:rsidR="00407F63">
        <w:t xml:space="preserve"> </w:t>
      </w:r>
      <w:r>
        <w:t>5 socket button screw</w:t>
      </w:r>
      <w:r w:rsidR="00B30CD2">
        <w:t>s</w:t>
      </w:r>
      <w:r w:rsidR="008868C0">
        <w:t xml:space="preserve"> for each motor</w:t>
      </w:r>
    </w:p>
    <w:p w14:paraId="2F755C06" w14:textId="77777777" w:rsidR="00EE43BA" w:rsidRDefault="00A60909" w:rsidP="00E96B73">
      <w:pPr>
        <w:spacing w:after="0"/>
      </w:pPr>
      <w:r>
        <w:t xml:space="preserve"> </w:t>
      </w:r>
      <w:r w:rsidR="00E96B73">
        <w:t xml:space="preserve">                   </w:t>
      </w:r>
      <w:r>
        <w:t xml:space="preserve">2 off M3 </w:t>
      </w:r>
      <w:r w:rsidR="00E96B73">
        <w:t>grub screws and M3 nuts for hubs</w:t>
      </w:r>
    </w:p>
    <w:p w14:paraId="44582833" w14:textId="77777777" w:rsidR="005D370F" w:rsidRDefault="005D370F"/>
    <w:p w14:paraId="050AF416" w14:textId="745CF119" w:rsidR="00E96B73" w:rsidRDefault="00E96B73">
      <w:pPr>
        <w:rPr>
          <w:noProof/>
        </w:rPr>
      </w:pPr>
    </w:p>
    <w:p w14:paraId="1042B561" w14:textId="45F2D924" w:rsidR="00865DC8" w:rsidRDefault="00000000">
      <w:r>
        <w:rPr>
          <w:noProof/>
        </w:rPr>
        <w:pict w14:anchorId="70F9D45D">
          <v:shape id="_x0000_s2156" type="#_x0000_t202" style="position:absolute;margin-left:283.1pt;margin-top:113.55pt;width:206.6pt;height:39.3pt;z-index:25165107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" fillcolor="yellow">
            <v:textbox>
              <w:txbxContent>
                <w:p w14:paraId="17F709BD" w14:textId="13E479A9" w:rsidR="00D242C1" w:rsidRDefault="00D242C1" w:rsidP="008868C0">
                  <w:pPr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</w:pPr>
                  <w:r w:rsidRPr="008868C0"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>Mount motors so wire</w:t>
                  </w:r>
                  <w:r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>s</w:t>
                  </w:r>
                  <w:r w:rsidRPr="008868C0"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 xml:space="preserve"> </w:t>
                  </w:r>
                  <w:r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 xml:space="preserve">face </w:t>
                  </w:r>
                  <w:r w:rsidRPr="008868C0"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>towards the rear when mounted on the bottom plat</w:t>
                  </w:r>
                  <w:r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>e</w:t>
                  </w:r>
                  <w:r w:rsidR="00E311F8"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  <w:t>, see Fig 4.</w:t>
                  </w:r>
                </w:p>
                <w:p w14:paraId="7B3D67E8" w14:textId="77777777" w:rsidR="00D242C1" w:rsidRDefault="00D242C1" w:rsidP="008868C0">
                  <w:pPr>
                    <w:rPr>
                      <w:rFonts w:ascii="Calibri" w:hAnsi="Calibri" w:cs="Calibri"/>
                      <w:color w:val="000000"/>
                      <w:sz w:val="20"/>
                      <w:szCs w:val="16"/>
                    </w:rPr>
                  </w:pPr>
                </w:p>
                <w:p w14:paraId="7DC81DB9" w14:textId="77777777" w:rsidR="00D242C1" w:rsidRPr="008868C0" w:rsidRDefault="00D242C1" w:rsidP="008868C0">
                  <w:pPr>
                    <w:rPr>
                      <w:sz w:val="28"/>
                    </w:rPr>
                  </w:pPr>
                </w:p>
                <w:p w14:paraId="01293886" w14:textId="77777777" w:rsidR="00D242C1" w:rsidRDefault="00D242C1"/>
              </w:txbxContent>
            </v:textbox>
          </v:shape>
        </w:pict>
      </w:r>
      <w:r w:rsidR="00865DC8">
        <w:rPr>
          <w:noProof/>
        </w:rPr>
        <w:drawing>
          <wp:inline distT="0" distB="0" distL="0" distR="0" wp14:anchorId="2499E34E" wp14:editId="3EB1EFDE">
            <wp:extent cx="5724525" cy="17811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055B" w14:textId="4BDCEAC5" w:rsidR="00853A3F" w:rsidRDefault="001E22BE" w:rsidP="001E22BE">
      <w:pPr>
        <w:pStyle w:val="Caption"/>
      </w:pPr>
      <w:r>
        <w:t xml:space="preserve">Figure </w:t>
      </w:r>
      <w:r w:rsidR="006B2F33">
        <w:t>5</w:t>
      </w:r>
      <w:r>
        <w:t>: Motor Mount</w:t>
      </w:r>
    </w:p>
    <w:p w14:paraId="0F1B59F7" w14:textId="77777777" w:rsidR="00B34AAF" w:rsidRPr="008868C0" w:rsidRDefault="00B34AAF" w:rsidP="00B34AAF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 xml:space="preserve">Attach hub. There should be a slight gap to avoid touching motor </w:t>
      </w:r>
      <w:proofErr w:type="gramStart"/>
      <w:r w:rsidRPr="008868C0">
        <w:rPr>
          <w:rFonts w:ascii="Calibri" w:hAnsi="Calibri" w:cs="Calibri"/>
          <w:color w:val="000000"/>
        </w:rPr>
        <w:t>screws</w:t>
      </w:r>
      <w:proofErr w:type="gramEnd"/>
      <w:r w:rsidRPr="008868C0">
        <w:rPr>
          <w:rFonts w:ascii="Calibri" w:hAnsi="Calibri" w:cs="Calibri"/>
          <w:color w:val="000000"/>
        </w:rPr>
        <w:t xml:space="preserve">  </w:t>
      </w:r>
    </w:p>
    <w:p w14:paraId="0C51B692" w14:textId="77777777" w:rsidR="00CE7F69" w:rsidRDefault="00CE7F69"/>
    <w:p w14:paraId="51AA1CDB" w14:textId="2ACFAFB1" w:rsidR="00AB2AB4" w:rsidRDefault="008C0230" w:rsidP="008C0230">
      <w:pPr>
        <w:rPr>
          <w:rFonts w:ascii="Calibri" w:hAnsi="Calibri" w:cs="Calibri"/>
          <w:color w:val="FF0000"/>
        </w:rPr>
      </w:pPr>
      <w:r w:rsidRPr="00831CA0">
        <w:rPr>
          <w:rFonts w:ascii="Calibri" w:hAnsi="Calibri" w:cs="Calibri"/>
          <w:color w:val="000000"/>
        </w:rPr>
        <w:lastRenderedPageBreak/>
        <w:t xml:space="preserve">The motor </w:t>
      </w:r>
      <w:r w:rsidR="00985B07">
        <w:rPr>
          <w:rFonts w:ascii="Calibri" w:hAnsi="Calibri" w:cs="Calibri"/>
          <w:color w:val="000000"/>
        </w:rPr>
        <w:t>assemblies</w:t>
      </w:r>
      <w:r w:rsidRPr="00831CA0">
        <w:rPr>
          <w:rFonts w:ascii="Calibri" w:hAnsi="Calibri" w:cs="Calibri"/>
          <w:color w:val="000000"/>
        </w:rPr>
        <w:t xml:space="preserve"> are attached to the bottom </w:t>
      </w:r>
      <w:r w:rsidR="005D370F" w:rsidRPr="00831CA0">
        <w:rPr>
          <w:rFonts w:ascii="Calibri" w:hAnsi="Calibri" w:cs="Calibri"/>
          <w:color w:val="000000"/>
        </w:rPr>
        <w:t>plate with</w:t>
      </w:r>
      <w:r w:rsidRPr="00831CA0">
        <w:rPr>
          <w:rFonts w:ascii="Calibri" w:hAnsi="Calibri" w:cs="Calibri"/>
          <w:color w:val="000000"/>
        </w:rPr>
        <w:t xml:space="preserve"> the motor wir</w:t>
      </w:r>
      <w:r w:rsidR="00831CA0">
        <w:rPr>
          <w:rFonts w:ascii="Calibri" w:hAnsi="Calibri" w:cs="Calibri"/>
          <w:color w:val="000000"/>
        </w:rPr>
        <w:t xml:space="preserve">es facing </w:t>
      </w:r>
      <w:proofErr w:type="gramStart"/>
      <w:r w:rsidR="00831CA0">
        <w:rPr>
          <w:rFonts w:ascii="Calibri" w:hAnsi="Calibri" w:cs="Calibri"/>
          <w:color w:val="000000"/>
        </w:rPr>
        <w:t>to</w:t>
      </w:r>
      <w:proofErr w:type="gramEnd"/>
      <w:r w:rsidR="00831CA0">
        <w:rPr>
          <w:rFonts w:ascii="Calibri" w:hAnsi="Calibri" w:cs="Calibri"/>
          <w:color w:val="000000"/>
        </w:rPr>
        <w:t xml:space="preserve"> rear of the robot.  </w:t>
      </w:r>
      <w:r w:rsidR="00AB2AB4" w:rsidRPr="00831CA0">
        <w:rPr>
          <w:rFonts w:ascii="Calibri" w:hAnsi="Calibri" w:cs="Calibri"/>
          <w:color w:val="FF0000"/>
        </w:rPr>
        <w:t>Important: Orient base plate so letter L is on the left side of robot as shown in the figure</w:t>
      </w:r>
    </w:p>
    <w:p w14:paraId="0621E1BE" w14:textId="428649F1" w:rsidR="00831CA0" w:rsidRDefault="00831CA0" w:rsidP="00831CA0">
      <w:pPr>
        <w:spacing w:after="0"/>
      </w:pPr>
      <w:r>
        <w:t>Hardware:</w:t>
      </w:r>
    </w:p>
    <w:p w14:paraId="5CDDE3E1" w14:textId="16203940" w:rsidR="00831CA0" w:rsidRDefault="00831CA0" w:rsidP="00831CA0">
      <w:pPr>
        <w:spacing w:after="0"/>
      </w:pPr>
      <w:r>
        <w:t xml:space="preserve"> 8 off M3</w:t>
      </w:r>
      <w:r w:rsidR="00407F63">
        <w:t xml:space="preserve"> </w:t>
      </w:r>
      <w:r>
        <w:t>x</w:t>
      </w:r>
      <w:r w:rsidR="00407F63">
        <w:t xml:space="preserve"> </w:t>
      </w:r>
      <w:r>
        <w:t>1</w:t>
      </w:r>
      <w:r w:rsidR="00FA2627">
        <w:t>2</w:t>
      </w:r>
      <w:r>
        <w:t xml:space="preserve"> pan head machine screws and nuts</w:t>
      </w:r>
    </w:p>
    <w:p w14:paraId="477C0EDF" w14:textId="6D40F708" w:rsidR="00831CA0" w:rsidRPr="00831CA0" w:rsidRDefault="002043A6" w:rsidP="008C0230">
      <w:r>
        <w:rPr>
          <w:noProof/>
        </w:rPr>
        <w:drawing>
          <wp:anchor distT="0" distB="0" distL="114300" distR="114300" simplePos="0" relativeHeight="251622400" behindDoc="1" locked="0" layoutInCell="1" allowOverlap="1" wp14:anchorId="4B4BEAE5" wp14:editId="585F5C2B">
            <wp:simplePos x="0" y="0"/>
            <wp:positionH relativeFrom="column">
              <wp:posOffset>1226864</wp:posOffset>
            </wp:positionH>
            <wp:positionV relativeFrom="paragraph">
              <wp:posOffset>4445</wp:posOffset>
            </wp:positionV>
            <wp:extent cx="4796155" cy="3350260"/>
            <wp:effectExtent l="0" t="0" r="0" b="0"/>
            <wp:wrapTight wrapText="bothSides">
              <wp:wrapPolygon edited="0">
                <wp:start x="0" y="0"/>
                <wp:lineTo x="0" y="21494"/>
                <wp:lineTo x="21534" y="21494"/>
                <wp:lineTo x="21534" y="0"/>
                <wp:lineTo x="0" y="0"/>
              </wp:wrapPolygon>
            </wp:wrapTight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D535C92" w14:textId="1E775922" w:rsidR="00131968" w:rsidRDefault="00131968"/>
    <w:p w14:paraId="02134BE6" w14:textId="4620E733" w:rsidR="00897582" w:rsidRDefault="00897582"/>
    <w:p w14:paraId="34AA1F96" w14:textId="77777777" w:rsidR="00F71559" w:rsidRDefault="00F71559"/>
    <w:p w14:paraId="453BF353" w14:textId="77777777" w:rsidR="00F71559" w:rsidRDefault="00F71559"/>
    <w:p w14:paraId="1DE546A4" w14:textId="77777777" w:rsidR="00F71559" w:rsidRDefault="00F71559"/>
    <w:p w14:paraId="78D8601E" w14:textId="77777777" w:rsidR="00F71559" w:rsidRDefault="00F71559"/>
    <w:p w14:paraId="39535799" w14:textId="52254BC1" w:rsidR="00897582" w:rsidRPr="00D26BC5" w:rsidRDefault="008C0230">
      <w:pPr>
        <w:rPr>
          <w:ins w:id="0" w:author="Michael" w:date="2018-07-28T08:33:00Z"/>
          <w:color w:val="FF0000"/>
        </w:rPr>
      </w:pPr>
      <w:r>
        <w:t xml:space="preserve"> </w:t>
      </w:r>
      <w:r w:rsidRPr="00D26BC5">
        <w:rPr>
          <w:color w:val="FF0000"/>
        </w:rPr>
        <w:t xml:space="preserve">Important: </w:t>
      </w:r>
      <w:r w:rsidR="003F5FF8" w:rsidRPr="00D26BC5">
        <w:rPr>
          <w:color w:val="FF0000"/>
        </w:rPr>
        <w:t>Double check that</w:t>
      </w:r>
      <w:r w:rsidRPr="00D26BC5">
        <w:rPr>
          <w:color w:val="FF0000"/>
        </w:rPr>
        <w:t xml:space="preserve"> motors are mounted so both motor wires extend to rear of robot</w:t>
      </w:r>
    </w:p>
    <w:p w14:paraId="4D546665" w14:textId="7BD810A3" w:rsidR="00831CA0" w:rsidRDefault="00000000">
      <w:r>
        <w:rPr>
          <w:noProof/>
        </w:rPr>
        <w:pict w14:anchorId="1FCE538D">
          <v:shape id="Text Box 456" o:spid="_x0000_s2155" type="#_x0000_t202" style="position:absolute;margin-left:179.2pt;margin-top:15.65pt;width:132.55pt;height:15.55pt;z-index:251649024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" stroked="f">
            <v:textbox style="mso-next-textbox:#Text Box 456" inset="0,0,0,0">
              <w:txbxContent>
                <w:p w14:paraId="724C7C9E" w14:textId="0174D41B" w:rsidR="00D242C1" w:rsidRPr="009D0AA9" w:rsidRDefault="00D242C1" w:rsidP="00831CA0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6B2F33">
                    <w:t>6</w:t>
                  </w:r>
                  <w:r>
                    <w:t>: Mounting motors</w:t>
                  </w:r>
                </w:p>
              </w:txbxContent>
            </v:textbox>
          </v:shape>
        </w:pict>
      </w:r>
      <w:r>
        <w:rPr>
          <w:noProof/>
        </w:rPr>
        <w:pict w14:anchorId="1FCE538D">
          <v:shape id="_x0000_s2493" type="#_x0000_t202" style="position:absolute;margin-left:-293.95pt;margin-top:234.2pt;width:194.2pt;height:21pt;z-index:251729920;visibility:visible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" stroked="f">
            <v:textbox style="mso-next-textbox:#_x0000_s2493;mso-fit-shape-to-text:t" inset="0,0,0,0">
              <w:txbxContent>
                <w:p w14:paraId="22888288" w14:textId="77777777" w:rsidR="006B2F33" w:rsidRPr="009D0AA9" w:rsidRDefault="006B2F33" w:rsidP="006B2F33">
                  <w:pPr>
                    <w:pStyle w:val="Caption"/>
                    <w:rPr>
                      <w:noProof/>
                    </w:rPr>
                  </w:pPr>
                  <w:r>
                    <w:t>Figure 6: Mounting motors</w:t>
                  </w:r>
                </w:p>
              </w:txbxContent>
            </v:textbox>
          </v:shape>
        </w:pict>
      </w:r>
    </w:p>
    <w:p w14:paraId="485BA66F" w14:textId="58A04BE9" w:rsidR="002043A6" w:rsidRDefault="002043A6"/>
    <w:p w14:paraId="2A582C0D" w14:textId="7DD1E961" w:rsidR="002043A6" w:rsidRDefault="00000000">
      <w:r>
        <w:rPr>
          <w:noProof/>
        </w:rPr>
        <w:pict w14:anchorId="1C66B552">
          <v:group id="_x0000_s2494" style="position:absolute;margin-left:100.8pt;margin-top:9.75pt;width:247.6pt;height:189.15pt;z-index:251635712" coordorigin="3181,10542" coordsize="4952,3783">
            <v:shape id="Text Box 2" o:spid="_x0000_s2150" type="#_x0000_t202" style="position:absolute;left:4721;top:10542;width:2679;height:4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  <v:textbox style="mso-next-textbox:#Text Box 2">
                <w:txbxContent>
                  <w:p w14:paraId="2072452E" w14:textId="78F3B759" w:rsidR="00D242C1" w:rsidRDefault="00D242C1" w:rsidP="008C0230">
                    <w:pPr>
                      <w:shd w:val="clear" w:color="auto" w:fill="FFFF00"/>
                    </w:pPr>
                    <w:r>
                      <w:t>M3 X 1</w:t>
                    </w:r>
                    <w:r w:rsidR="00FA2627">
                      <w:t>2</w:t>
                    </w:r>
                    <w:r>
                      <w:t xml:space="preserve"> machine screws</w:t>
                    </w:r>
                  </w:p>
                </w:txbxContent>
              </v:textbox>
            </v:shape>
            <v:shape id="Straight Arrow Connector 338" o:spid="_x0000_s2154" type="#_x0000_t32" style="position:absolute;left:3263;top:10726;width:1807;height:1958;flip:x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" strokecolor="yellow" strokeweight="1.25pt">
              <v:stroke endarrow="open"/>
            </v:shape>
            <v:shape id="Straight Arrow Connector 340" o:spid="_x0000_s2151" type="#_x0000_t32" style="position:absolute;left:3784;top:10995;width:1389;height:1707;flip:x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" strokecolor="yellow" strokeweight="1.25pt">
              <v:stroke endarrow="open"/>
            </v:shape>
            <v:shape id="Straight Arrow Connector 341" o:spid="_x0000_s2152" type="#_x0000_t32" style="position:absolute;left:3181;top:10995;width:2241;height:3330;flip:x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" strokecolor="yellow" strokeweight="1.25pt">
              <v:stroke endarrow="open"/>
            </v:shape>
            <v:shape id="Straight Arrow Connector 343" o:spid="_x0000_s2153" type="#_x0000_t32" style="position:absolute;left:3814;top:10892;width:1959;height:3414;flip:x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" strokecolor="yellow" strokeweight="1.25pt">
              <v:stroke endarrow="open"/>
            </v:shape>
            <v:shape id="Straight Arrow Connector 344" o:spid="_x0000_s2146" type="#_x0000_t32" style="position:absolute;left:6178;top:10863;width:1416;height:3355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" strokecolor="yellow" strokeweight="1.25pt">
              <v:stroke endarrow="open"/>
            </v:shape>
            <v:shape id="Straight Arrow Connector 346" o:spid="_x0000_s2147" type="#_x0000_t32" style="position:absolute;left:6484;top:10895;width:1649;height:332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" strokecolor="yellow" strokeweight="1.25pt">
              <v:stroke endarrow="open"/>
            </v:shape>
            <v:shape id="Straight Arrow Connector 347" o:spid="_x0000_s2148" type="#_x0000_t32" style="position:absolute;left:6679;top:10871;width:1023;height:1789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" strokecolor="yellow" strokeweight="1.25pt">
              <v:stroke endarrow="open"/>
            </v:shape>
            <v:shape id="Straight Arrow Connector 348" o:spid="_x0000_s2149" type="#_x0000_t32" style="position:absolute;left:7120;top:10863;width:1013;height:173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" strokecolor="yellow" strokeweight="1.25pt">
              <v:stroke endarrow="open"/>
            </v:shape>
          </v:group>
        </w:pict>
      </w:r>
      <w:r w:rsidR="00F71559">
        <w:rPr>
          <w:noProof/>
        </w:rPr>
        <w:drawing>
          <wp:anchor distT="0" distB="0" distL="114300" distR="114300" simplePos="0" relativeHeight="251620352" behindDoc="1" locked="0" layoutInCell="1" allowOverlap="1" wp14:anchorId="0653B848" wp14:editId="0CE0CB6F">
            <wp:simplePos x="0" y="0"/>
            <wp:positionH relativeFrom="column">
              <wp:posOffset>368526</wp:posOffset>
            </wp:positionH>
            <wp:positionV relativeFrom="paragraph">
              <wp:posOffset>10673</wp:posOffset>
            </wp:positionV>
            <wp:extent cx="5097780" cy="3181350"/>
            <wp:effectExtent l="0" t="0" r="0" b="0"/>
            <wp:wrapTight wrapText="bothSides">
              <wp:wrapPolygon edited="0">
                <wp:start x="0" y="0"/>
                <wp:lineTo x="0" y="21471"/>
                <wp:lineTo x="21552" y="21471"/>
                <wp:lineTo x="21552" y="0"/>
                <wp:lineTo x="0" y="0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981BC06" w14:textId="0C60EF88" w:rsidR="002043A6" w:rsidRDefault="002043A6"/>
    <w:p w14:paraId="3D881E3A" w14:textId="6D9C8014" w:rsidR="002043A6" w:rsidRDefault="002043A6"/>
    <w:p w14:paraId="565057A0" w14:textId="46B1B096" w:rsidR="002043A6" w:rsidRDefault="002043A6"/>
    <w:p w14:paraId="6C0E9897" w14:textId="77777777" w:rsidR="002043A6" w:rsidRDefault="002043A6"/>
    <w:p w14:paraId="464369D1" w14:textId="77777777" w:rsidR="002043A6" w:rsidRDefault="002043A6"/>
    <w:p w14:paraId="500FD51B" w14:textId="77777777" w:rsidR="002043A6" w:rsidRDefault="002043A6"/>
    <w:p w14:paraId="6B2F71E1" w14:textId="77777777" w:rsidR="002043A6" w:rsidRDefault="002043A6"/>
    <w:p w14:paraId="63DB7318" w14:textId="77777777" w:rsidR="002043A6" w:rsidRDefault="002043A6"/>
    <w:p w14:paraId="12144424" w14:textId="77777777" w:rsidR="002043A6" w:rsidRDefault="002043A6"/>
    <w:p w14:paraId="6D0AECEE" w14:textId="77777777" w:rsidR="002043A6" w:rsidRDefault="002043A6">
      <w:r>
        <w:br w:type="page"/>
      </w:r>
    </w:p>
    <w:p w14:paraId="39E90B0E" w14:textId="4F5E3B04" w:rsidR="00D7023E" w:rsidRDefault="00D947BD">
      <w:r>
        <w:lastRenderedPageBreak/>
        <w:t xml:space="preserve">Attach rear bracket and caster. </w:t>
      </w:r>
    </w:p>
    <w:p w14:paraId="3C59F42C" w14:textId="5F3380C9" w:rsidR="003072C3" w:rsidRDefault="003072C3" w:rsidP="003072C3">
      <w:pPr>
        <w:spacing w:after="0"/>
      </w:pPr>
      <w:r>
        <w:t>Hardware:</w:t>
      </w:r>
    </w:p>
    <w:p w14:paraId="2D22E1AD" w14:textId="20AD05BF" w:rsidR="003072C3" w:rsidRDefault="003072C3" w:rsidP="003072C3">
      <w:pPr>
        <w:spacing w:after="0"/>
      </w:pPr>
      <w:r>
        <w:t xml:space="preserve"> 4 off M3</w:t>
      </w:r>
      <w:r w:rsidR="00407F63">
        <w:t xml:space="preserve"> </w:t>
      </w:r>
      <w:r>
        <w:t>x</w:t>
      </w:r>
      <w:r w:rsidR="00407F63">
        <w:t xml:space="preserve"> </w:t>
      </w:r>
      <w:r>
        <w:t>12 pan head machine screws and nuts</w:t>
      </w:r>
      <w:r w:rsidR="00AA2EBA">
        <w:rPr>
          <w:noProof/>
        </w:rPr>
        <w:drawing>
          <wp:anchor distT="0" distB="0" distL="114300" distR="114300" simplePos="0" relativeHeight="251619328" behindDoc="0" locked="0" layoutInCell="1" allowOverlap="1" wp14:anchorId="2A19791B" wp14:editId="42BDF806">
            <wp:simplePos x="0" y="0"/>
            <wp:positionH relativeFrom="column">
              <wp:posOffset>-385672</wp:posOffset>
            </wp:positionH>
            <wp:positionV relativeFrom="paragraph">
              <wp:posOffset>167083</wp:posOffset>
            </wp:positionV>
            <wp:extent cx="6363604" cy="4089748"/>
            <wp:effectExtent l="0" t="0" r="0" b="0"/>
            <wp:wrapNone/>
            <wp:docPr id="1744130202" name="Picture 2" descr="A picture containing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130202" name="Picture 2" descr="A picture containing LEGO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63604" cy="40897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388350" w14:textId="0572B7E5" w:rsidR="003072C3" w:rsidRDefault="003072C3"/>
    <w:p w14:paraId="49126941" w14:textId="4D82A681" w:rsidR="00AB2AB4" w:rsidRDefault="00AB2AB4"/>
    <w:p w14:paraId="625CD09B" w14:textId="76AC4021" w:rsidR="00AB2AB4" w:rsidRDefault="00AB2AB4"/>
    <w:p w14:paraId="1DBBBD07" w14:textId="19836401" w:rsidR="00AB2AB4" w:rsidRDefault="00AB2AB4"/>
    <w:p w14:paraId="464F6C8A" w14:textId="068886DD" w:rsidR="00AB2AB4" w:rsidRDefault="00AB2AB4"/>
    <w:p w14:paraId="7003D068" w14:textId="26D50BE1" w:rsidR="00D7023E" w:rsidRDefault="00D7023E"/>
    <w:p w14:paraId="5D5F23A9" w14:textId="77777777" w:rsidR="00D7023E" w:rsidRDefault="00D7023E"/>
    <w:p w14:paraId="25E7EA3B" w14:textId="640CDAB7" w:rsidR="00D7023E" w:rsidRDefault="00000000">
      <w:r>
        <w:rPr>
          <w:noProof/>
        </w:rPr>
        <w:pict w14:anchorId="5C2F9AC9">
          <v:group id="Group 416" o:spid="_x0000_s2133" style="position:absolute;margin-left:234pt;margin-top:17.2pt;width:163.1pt;height:121.95pt;z-index:251727872" coordsize="21265,1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<v:shape id="_x0000_s2134" type="#_x0000_t202" style="position:absolute;top:13397;width:21265;height:2870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" fillcolor="yellow">
              <v:textbox style="mso-next-textbox:#_x0000_s2134">
                <w:txbxContent>
                  <w:p w14:paraId="2CBE98DA" w14:textId="77777777" w:rsidR="00D242C1" w:rsidRDefault="00D242C1" w:rsidP="00AB2AB4">
                    <w:pPr>
                      <w:shd w:val="clear" w:color="auto" w:fill="FFFF00"/>
                    </w:pPr>
                    <w:r>
                      <w:t>M3 X 12 machine screws and nuts</w:t>
                    </w:r>
                  </w:p>
                </w:txbxContent>
              </v:textbox>
            </v:shape>
            <v:group id="Group 415" o:spid="_x0000_s2135" style="position:absolute;left:1275;width:14987;height:13396" coordsize="14986,1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<v:shape id="Straight Arrow Connector 377" o:spid="_x0000_s2136" type="#_x0000_t32" style="position:absolute;top:4040;width:3390;height:9334;flip:x 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" strokecolor="#ffc000" strokeweight="1.25pt">
                <v:stroke endarrow="open"/>
              </v:shape>
              <v:shape id="Straight Arrow Connector 383" o:spid="_x0000_s2137" type="#_x0000_t32" style="position:absolute;left:3402;top:5954;width:2229;height:7442;flip:x 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" strokecolor="#ffc000" strokeweight="1.25pt">
                <v:stroke endarrow="open"/>
              </v:shape>
              <v:shape id="Straight Arrow Connector 384" o:spid="_x0000_s2138" type="#_x0000_t32" style="position:absolute;left:10100;top:2445;width:2972;height:10935;flip:x 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" strokecolor="#ffc000" strokeweight="1.25pt">
                <v:stroke endarrow="open"/>
              </v:shape>
              <v:shape id="Straight Arrow Connector 403" o:spid="_x0000_s2139" type="#_x0000_t32" style="position:absolute;left:11589;width:3397;height:13392;flip:x 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" strokecolor="#ffc000" strokeweight="1.25pt">
                <v:stroke endarrow="open"/>
              </v:shape>
            </v:group>
          </v:group>
        </w:pict>
      </w:r>
    </w:p>
    <w:p w14:paraId="4D11991F" w14:textId="7591892B" w:rsidR="005562A9" w:rsidRDefault="005562A9"/>
    <w:p w14:paraId="372C233D" w14:textId="77777777" w:rsidR="005562A9" w:rsidRDefault="005562A9"/>
    <w:p w14:paraId="3350A0FF" w14:textId="77777777" w:rsidR="005562A9" w:rsidRDefault="005562A9"/>
    <w:p w14:paraId="373D1534" w14:textId="77777777" w:rsidR="005562A9" w:rsidRDefault="005562A9"/>
    <w:p w14:paraId="3D633911" w14:textId="77777777" w:rsidR="005562A9" w:rsidRDefault="005562A9"/>
    <w:p w14:paraId="22911E77" w14:textId="66771650" w:rsidR="005562A9" w:rsidRDefault="00000000">
      <w:r>
        <w:rPr>
          <w:noProof/>
        </w:rPr>
        <w:pict w14:anchorId="6F81B7A4">
          <v:shape id="Text Box 299" o:spid="_x0000_s2130" type="#_x0000_t202" style="position:absolute;margin-left:127.05pt;margin-top:3.6pt;width:194.2pt;height:21pt;z-index:251634688;visibility:visible;mso-width-relative:margin" wrapcoords="-83 0 -83 20829 21600 20829 21600 0 -83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" stroked="f">
            <v:textbox style="mso-fit-shape-to-text:t" inset="0,0,0,0">
              <w:txbxContent>
                <w:p w14:paraId="3D17FD29" w14:textId="370D1B8C" w:rsidR="00D242C1" w:rsidRPr="009D0AA9" w:rsidRDefault="00D242C1" w:rsidP="00351FBA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E51CEC">
                    <w:t>7</w:t>
                  </w:r>
                  <w:r>
                    <w:t>: Component Location on bottom frame</w:t>
                  </w:r>
                </w:p>
              </w:txbxContent>
            </v:textbox>
            <w10:wrap type="tight"/>
          </v:shape>
        </w:pict>
      </w:r>
    </w:p>
    <w:p w14:paraId="344A742D" w14:textId="045C8BCB" w:rsidR="005562A9" w:rsidRDefault="005562A9"/>
    <w:p w14:paraId="2757BDFD" w14:textId="77777777" w:rsidR="005562A9" w:rsidRDefault="000011E5">
      <w:r>
        <w:rPr>
          <w:noProof/>
        </w:rPr>
        <w:drawing>
          <wp:anchor distT="0" distB="0" distL="114300" distR="114300" simplePos="0" relativeHeight="251589632" behindDoc="1" locked="0" layoutInCell="1" allowOverlap="1" wp14:anchorId="4B65CB58" wp14:editId="74F1D085">
            <wp:simplePos x="0" y="0"/>
            <wp:positionH relativeFrom="column">
              <wp:posOffset>531495</wp:posOffset>
            </wp:positionH>
            <wp:positionV relativeFrom="paragraph">
              <wp:posOffset>79288</wp:posOffset>
            </wp:positionV>
            <wp:extent cx="3402330" cy="2550160"/>
            <wp:effectExtent l="0" t="0" r="0" b="0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04C01" w14:textId="77777777" w:rsidR="005562A9" w:rsidRDefault="005562A9"/>
    <w:p w14:paraId="2E10ABF0" w14:textId="77777777" w:rsidR="005562A9" w:rsidRDefault="005562A9"/>
    <w:p w14:paraId="50A0ED7A" w14:textId="77777777" w:rsidR="005562A9" w:rsidRDefault="005562A9"/>
    <w:p w14:paraId="48C3529D" w14:textId="77777777" w:rsidR="005562A9" w:rsidRDefault="005562A9"/>
    <w:p w14:paraId="08451D17" w14:textId="77777777" w:rsidR="005562A9" w:rsidRDefault="005562A9"/>
    <w:p w14:paraId="5E79BCD7" w14:textId="77777777" w:rsidR="005562A9" w:rsidRDefault="005562A9"/>
    <w:p w14:paraId="7F4E7ADD" w14:textId="77777777" w:rsidR="005562A9" w:rsidRDefault="005562A9"/>
    <w:p w14:paraId="00CC6CAC" w14:textId="6D6B8E2F" w:rsidR="005562A9" w:rsidRDefault="00000000">
      <w:r>
        <w:rPr>
          <w:noProof/>
        </w:rPr>
        <w:pict w14:anchorId="4DC3555B">
          <v:shape id="Text Box 420" o:spid="_x0000_s2129" type="#_x0000_t202" style="position:absolute;margin-left:61.1pt;margin-top:22.1pt;width:306.1pt;height:31.95pt;z-index:251657216;visibility:visible;mso-width-relative:margin" wrapcoords="-60 0 -60 20829 21600 20829 21600 0 -6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" stroked="f">
            <v:textbox style="mso-fit-shape-to-text:t" inset="0,0,0,0">
              <w:txbxContent>
                <w:p w14:paraId="336A8895" w14:textId="6429E9C5" w:rsidR="00D242C1" w:rsidRPr="00030997" w:rsidRDefault="00D242C1" w:rsidP="00D947BD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E51CEC">
                    <w:t>8</w:t>
                  </w:r>
                  <w:r>
                    <w:t xml:space="preserve">:  Bottom frame detail - Note the </w:t>
                  </w:r>
                  <w:r w:rsidR="001D47BC">
                    <w:t>orientation</w:t>
                  </w:r>
                  <w:r>
                    <w:t xml:space="preserve"> of the </w:t>
                  </w:r>
                  <w:proofErr w:type="gramStart"/>
                  <w:r>
                    <w:t xml:space="preserve">caster </w:t>
                  </w:r>
                  <w:r w:rsidR="00717801">
                    <w:t xml:space="preserve"> and</w:t>
                  </w:r>
                  <w:proofErr w:type="gramEnd"/>
                  <w:r w:rsidR="00717801">
                    <w:t xml:space="preserve"> </w:t>
                  </w:r>
                  <w:r>
                    <w:t>spacer</w:t>
                  </w:r>
                  <w:r w:rsidR="000E7CD4">
                    <w:t xml:space="preserve"> (rolling ball face</w:t>
                  </w:r>
                  <w:r w:rsidR="00545561">
                    <w:t>s down)</w:t>
                  </w:r>
                </w:p>
              </w:txbxContent>
            </v:textbox>
            <w10:wrap type="tight"/>
          </v:shape>
        </w:pict>
      </w:r>
    </w:p>
    <w:p w14:paraId="533DE75E" w14:textId="77777777" w:rsidR="008C6BE8" w:rsidRDefault="008C6BE8">
      <w:r>
        <w:br w:type="page"/>
      </w:r>
    </w:p>
    <w:p w14:paraId="3D71A3AE" w14:textId="061AF537" w:rsidR="00017381" w:rsidRDefault="00E311F8">
      <w:r>
        <w:lastRenderedPageBreak/>
        <w:t xml:space="preserve">Only do the steps on this page if </w:t>
      </w:r>
      <w:r w:rsidR="00E96B73">
        <w:t xml:space="preserve">building the robot </w:t>
      </w:r>
      <w:r w:rsidR="003C3243">
        <w:t xml:space="preserve">with </w:t>
      </w:r>
      <w:r w:rsidR="00E96B73">
        <w:t>bump switches or IR Sensors</w:t>
      </w:r>
      <w:r w:rsidR="003C3243">
        <w:t>.</w:t>
      </w:r>
    </w:p>
    <w:p w14:paraId="5353128F" w14:textId="77777777" w:rsidR="00031FB1" w:rsidRDefault="00031FB1">
      <w:pPr>
        <w:rPr>
          <w:noProof/>
        </w:rPr>
      </w:pPr>
    </w:p>
    <w:p w14:paraId="4BA10F98" w14:textId="7B1B6626" w:rsidR="000011E5" w:rsidRDefault="00031FB1">
      <w:r>
        <w:rPr>
          <w:noProof/>
        </w:rPr>
        <w:drawing>
          <wp:anchor distT="0" distB="0" distL="114300" distR="114300" simplePos="0" relativeHeight="251584512" behindDoc="1" locked="0" layoutInCell="1" allowOverlap="1" wp14:anchorId="22A84C5C" wp14:editId="24A0267B">
            <wp:simplePos x="0" y="0"/>
            <wp:positionH relativeFrom="column">
              <wp:posOffset>3175</wp:posOffset>
            </wp:positionH>
            <wp:positionV relativeFrom="paragraph">
              <wp:posOffset>1393190</wp:posOffset>
            </wp:positionV>
            <wp:extent cx="4518660" cy="2472055"/>
            <wp:effectExtent l="0" t="0" r="0" b="4445"/>
            <wp:wrapTight wrapText="bothSides">
              <wp:wrapPolygon edited="0">
                <wp:start x="0" y="0"/>
                <wp:lineTo x="0" y="21472"/>
                <wp:lineTo x="21491" y="21472"/>
                <wp:lineTo x="21491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8608" behindDoc="0" locked="0" layoutInCell="1" allowOverlap="1" wp14:anchorId="0B315582" wp14:editId="63DB73AE">
            <wp:simplePos x="0" y="0"/>
            <wp:positionH relativeFrom="column">
              <wp:posOffset>-74488</wp:posOffset>
            </wp:positionH>
            <wp:positionV relativeFrom="paragraph">
              <wp:posOffset>1391285</wp:posOffset>
            </wp:positionV>
            <wp:extent cx="4518660" cy="249866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9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86560" behindDoc="1" locked="0" layoutInCell="1" allowOverlap="1" wp14:anchorId="0218C9C4" wp14:editId="709E13FF">
            <wp:simplePos x="0" y="0"/>
            <wp:positionH relativeFrom="column">
              <wp:posOffset>4308475</wp:posOffset>
            </wp:positionH>
            <wp:positionV relativeFrom="paragraph">
              <wp:posOffset>1134745</wp:posOffset>
            </wp:positionV>
            <wp:extent cx="1769110" cy="3500120"/>
            <wp:effectExtent l="0" t="0" r="2540" b="5080"/>
            <wp:wrapTight wrapText="bothSides">
              <wp:wrapPolygon edited="0">
                <wp:start x="0" y="0"/>
                <wp:lineTo x="0" y="21514"/>
                <wp:lineTo x="21398" y="21514"/>
                <wp:lineTo x="21398" y="0"/>
                <wp:lineTo x="0" y="0"/>
              </wp:wrapPolygon>
            </wp:wrapTight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243">
        <w:t xml:space="preserve">Attach two bumpers to the lower plate using a 20mm M3 </w:t>
      </w:r>
      <w:r>
        <w:t xml:space="preserve">hex machine </w:t>
      </w:r>
      <w:r w:rsidR="003C3243">
        <w:t>screw</w:t>
      </w:r>
      <w:r>
        <w:t xml:space="preserve"> </w:t>
      </w:r>
      <w:proofErr w:type="gramStart"/>
      <w:r>
        <w:t xml:space="preserve">and </w:t>
      </w:r>
      <w:r w:rsidRPr="00031FB1">
        <w:t xml:space="preserve"> </w:t>
      </w:r>
      <w:proofErr w:type="spellStart"/>
      <w:r w:rsidRPr="00031FB1">
        <w:t>nyloc</w:t>
      </w:r>
      <w:proofErr w:type="spellEnd"/>
      <w:proofErr w:type="gramEnd"/>
      <w:r w:rsidRPr="00031FB1">
        <w:t xml:space="preserve"> nut</w:t>
      </w:r>
      <w:r w:rsidR="003C3243">
        <w:t xml:space="preserve">. The </w:t>
      </w:r>
      <w:proofErr w:type="spellStart"/>
      <w:r>
        <w:t>ny</w:t>
      </w:r>
      <w:r w:rsidR="003C3243">
        <w:t>loc</w:t>
      </w:r>
      <w:proofErr w:type="spellEnd"/>
      <w:r w:rsidR="003C3243">
        <w:t xml:space="preserve"> nut is metal with a nylon insert that resists turning; you will need to hold this nut with pliers when tightening the screw with a hex key</w:t>
      </w:r>
      <w:r>
        <w:t xml:space="preserve"> until there is just enough play to allow free movement </w:t>
      </w:r>
      <w:proofErr w:type="gramStart"/>
      <w:r>
        <w:t>of  the</w:t>
      </w:r>
      <w:proofErr w:type="gramEnd"/>
      <w:r>
        <w:t xml:space="preserve"> bumpers </w:t>
      </w:r>
      <w:r w:rsidR="00E311F8">
        <w:t>without lifting off the bottom plate.</w:t>
      </w:r>
      <w:r w:rsidR="003C3243">
        <w:t xml:space="preserve"> The plastic dome nut is then screwed onto the bottom to act as a skid to prevent the robot tipping forward and damaging the IR sensors</w:t>
      </w:r>
      <w:r w:rsidR="00E311F8">
        <w:t xml:space="preserve">. </w:t>
      </w:r>
    </w:p>
    <w:p w14:paraId="7CE02729" w14:textId="4AFB7463" w:rsidR="000011E5" w:rsidRDefault="00000000">
      <w:r>
        <w:rPr>
          <w:noProof/>
        </w:rPr>
        <w:pict w14:anchorId="1C56A881">
          <v:shape id="Text Box 433" o:spid="_x0000_s2128" type="#_x0000_t202" style="position:absolute;margin-left:35.45pt;margin-top:215.9pt;width:194.2pt;height:21pt;z-index:251659264;visibility:visible;mso-width-relative:margin" wrapcoords="-83 0 -83 20829 21600 20829 21600 0 -83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" stroked="f">
            <v:textbox style="mso-fit-shape-to-text:t" inset="0,0,0,0">
              <w:txbxContent>
                <w:p w14:paraId="2AC892E2" w14:textId="0889C73E" w:rsidR="00D242C1" w:rsidRPr="009D0AA9" w:rsidRDefault="00D242C1" w:rsidP="00E96B73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E51CEC">
                    <w:t>9</w:t>
                  </w:r>
                  <w:r>
                    <w:t>:  Location of Bumper mounting hardware</w:t>
                  </w:r>
                </w:p>
              </w:txbxContent>
            </v:textbox>
            <w10:wrap type="tight"/>
          </v:shape>
        </w:pict>
      </w:r>
    </w:p>
    <w:p w14:paraId="3E4B5425" w14:textId="5776F239" w:rsidR="00017381" w:rsidRDefault="00017381"/>
    <w:p w14:paraId="6AE7D9D8" w14:textId="77777777" w:rsidR="002052C6" w:rsidRDefault="00C73D22" w:rsidP="002052C6">
      <w:pPr>
        <w:spacing w:after="0"/>
      </w:pPr>
      <w:r w:rsidRPr="002052C6">
        <w:rPr>
          <w:i/>
          <w:noProof/>
        </w:rPr>
        <w:drawing>
          <wp:anchor distT="0" distB="0" distL="114300" distR="114300" simplePos="0" relativeHeight="251590656" behindDoc="1" locked="0" layoutInCell="1" allowOverlap="1" wp14:anchorId="743B916C" wp14:editId="7BD9773F">
            <wp:simplePos x="0" y="0"/>
            <wp:positionH relativeFrom="column">
              <wp:posOffset>610870</wp:posOffset>
            </wp:positionH>
            <wp:positionV relativeFrom="paragraph">
              <wp:posOffset>10350</wp:posOffset>
            </wp:positionV>
            <wp:extent cx="5007610" cy="2640965"/>
            <wp:effectExtent l="0" t="0" r="2540" b="6985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D1B78" w14:textId="713A30F6" w:rsidR="002052C6" w:rsidRDefault="002052C6" w:rsidP="002052C6">
      <w:pPr>
        <w:spacing w:after="0"/>
      </w:pPr>
    </w:p>
    <w:p w14:paraId="3533A8EE" w14:textId="77777777" w:rsidR="002052C6" w:rsidRDefault="002052C6" w:rsidP="002052C6">
      <w:pPr>
        <w:spacing w:after="0"/>
      </w:pPr>
    </w:p>
    <w:p w14:paraId="19E4803D" w14:textId="77777777" w:rsidR="002052C6" w:rsidRDefault="002052C6" w:rsidP="002052C6">
      <w:pPr>
        <w:spacing w:after="0"/>
      </w:pPr>
    </w:p>
    <w:p w14:paraId="6E186C77" w14:textId="70DA8C83" w:rsidR="002052C6" w:rsidRDefault="00000000" w:rsidP="002052C6">
      <w:pPr>
        <w:spacing w:after="0"/>
      </w:pPr>
      <w:r>
        <w:rPr>
          <w:noProof/>
        </w:rPr>
        <w:pict w14:anchorId="6AECD608">
          <v:shape id="Text Box 435" o:spid="_x0000_s2127" type="#_x0000_t202" style="position:absolute;margin-left:-12.2pt;margin-top:18.6pt;width:109.4pt;height:31.95pt;z-index:2516613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<v:textbox inset="0,0,0,0">
              <w:txbxContent>
                <w:p w14:paraId="68DB1A8A" w14:textId="57B9FE61" w:rsidR="00D242C1" w:rsidRPr="009D0AA9" w:rsidRDefault="00D242C1" w:rsidP="00E96B73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E51CEC">
                    <w:t>10</w:t>
                  </w:r>
                  <w:r w:rsidR="0004037A">
                    <w:t>:</w:t>
                  </w:r>
                  <w:r>
                    <w:t xml:space="preserve">  Mounting bump switches and IR sensors</w:t>
                  </w:r>
                </w:p>
              </w:txbxContent>
            </v:textbox>
          </v:shape>
        </w:pict>
      </w:r>
    </w:p>
    <w:p w14:paraId="3A05F5EF" w14:textId="1E2E4A06" w:rsidR="002052C6" w:rsidRDefault="002052C6" w:rsidP="002052C6">
      <w:pPr>
        <w:spacing w:after="0"/>
      </w:pPr>
    </w:p>
    <w:p w14:paraId="11B8B076" w14:textId="77777777" w:rsidR="002052C6" w:rsidRDefault="002052C6" w:rsidP="002052C6">
      <w:pPr>
        <w:spacing w:after="0"/>
      </w:pPr>
    </w:p>
    <w:p w14:paraId="75566226" w14:textId="77777777" w:rsidR="002052C6" w:rsidRDefault="002052C6" w:rsidP="002052C6">
      <w:pPr>
        <w:spacing w:after="0"/>
      </w:pPr>
    </w:p>
    <w:p w14:paraId="0E00505B" w14:textId="77777777" w:rsidR="002052C6" w:rsidRDefault="002052C6" w:rsidP="002052C6">
      <w:pPr>
        <w:spacing w:after="0"/>
      </w:pPr>
    </w:p>
    <w:p w14:paraId="3D1772F9" w14:textId="26D23612" w:rsidR="002052C6" w:rsidRDefault="00000000" w:rsidP="002052C6">
      <w:pPr>
        <w:spacing w:after="0"/>
      </w:pPr>
      <w:r>
        <w:rPr>
          <w:noProof/>
        </w:rPr>
        <w:pict w14:anchorId="3256E287">
          <v:shape id="_x0000_s2126" type="#_x0000_t202" style="position:absolute;margin-left:298.85pt;margin-top:13.75pt;width:178.5pt;height:55.7pt;z-index:251666432;visibility:visible;mso-width-percent:400;mso-width-percent:40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" fillcolor="yellow">
            <v:textbox>
              <w:txbxContent>
                <w:p w14:paraId="71DC3AFD" w14:textId="77777777" w:rsidR="00D242C1" w:rsidRDefault="00D242C1">
                  <w:r>
                    <w:t>Note the orientation of the switch levers (the hinges on both switches are towards the outside of the plate)</w:t>
                  </w:r>
                </w:p>
              </w:txbxContent>
            </v:textbox>
          </v:shape>
        </w:pict>
      </w:r>
    </w:p>
    <w:p w14:paraId="47A291F9" w14:textId="77777777" w:rsidR="002052C6" w:rsidRDefault="002052C6" w:rsidP="002052C6">
      <w:pPr>
        <w:spacing w:after="0"/>
      </w:pPr>
    </w:p>
    <w:p w14:paraId="2A0F14D9" w14:textId="77777777" w:rsidR="003C7873" w:rsidRDefault="003C7873" w:rsidP="002052C6">
      <w:pPr>
        <w:spacing w:after="0"/>
      </w:pPr>
    </w:p>
    <w:p w14:paraId="49085F7A" w14:textId="77777777" w:rsidR="003C7873" w:rsidRDefault="003C7873" w:rsidP="002052C6">
      <w:pPr>
        <w:spacing w:after="0"/>
      </w:pPr>
    </w:p>
    <w:p w14:paraId="42C6DD4A" w14:textId="1F9F9AF5" w:rsidR="002052C6" w:rsidRDefault="002052C6" w:rsidP="002052C6">
      <w:pPr>
        <w:spacing w:after="0"/>
      </w:pPr>
      <w:r>
        <w:t>Bump Hardware:</w:t>
      </w:r>
      <w:r w:rsidRPr="009C7334">
        <w:rPr>
          <w:noProof/>
        </w:rPr>
        <w:t xml:space="preserve"> </w:t>
      </w:r>
    </w:p>
    <w:p w14:paraId="622445EF" w14:textId="77777777" w:rsidR="002052C6" w:rsidRDefault="002052C6" w:rsidP="002052C6">
      <w:pPr>
        <w:spacing w:after="0"/>
      </w:pPr>
      <w:r>
        <w:t>1 off M3</w:t>
      </w:r>
      <w:r w:rsidR="00407F63">
        <w:t xml:space="preserve"> </w:t>
      </w:r>
      <w:r>
        <w:t>x</w:t>
      </w:r>
      <w:r w:rsidR="00407F63">
        <w:t xml:space="preserve"> </w:t>
      </w:r>
      <w:r>
        <w:t>20 socket button screw</w:t>
      </w:r>
    </w:p>
    <w:p w14:paraId="670CF543" w14:textId="5E0D87C2" w:rsidR="002052C6" w:rsidRDefault="00000000" w:rsidP="002052C6">
      <w:pPr>
        <w:spacing w:after="0"/>
      </w:pPr>
      <w:r>
        <w:rPr>
          <w:noProof/>
        </w:rPr>
        <w:pict w14:anchorId="287F1E2D">
          <v:shape id="_x0000_s2125" type="#_x0000_t202" style="position:absolute;margin-left:319.85pt;margin-top:6.15pt;width:166.5pt;height:67.3pt;z-index:2516602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" stroked="f">
            <v:textbox>
              <w:txbxContent>
                <w:p w14:paraId="4E3E53E6" w14:textId="77777777" w:rsidR="00D242C1" w:rsidRDefault="00D242C1" w:rsidP="002052C6">
                  <w:pPr>
                    <w:spacing w:after="0"/>
                  </w:pPr>
                  <w:r>
                    <w:t>IR sensor Hardware:</w:t>
                  </w:r>
                </w:p>
                <w:p w14:paraId="4825844F" w14:textId="77777777" w:rsidR="00D242C1" w:rsidRDefault="00D242C1" w:rsidP="00C73D22">
                  <w:pPr>
                    <w:spacing w:after="0"/>
                  </w:pPr>
                  <w:r>
                    <w:t xml:space="preserve">4 off M2x12 pan head </w:t>
                  </w:r>
                  <w:proofErr w:type="gramStart"/>
                  <w:r>
                    <w:t>screws</w:t>
                  </w:r>
                  <w:proofErr w:type="gramEnd"/>
                </w:p>
                <w:p w14:paraId="625197CC" w14:textId="77777777" w:rsidR="00D242C1" w:rsidRDefault="00D242C1" w:rsidP="00C73D22">
                  <w:pPr>
                    <w:spacing w:after="0"/>
                  </w:pPr>
                  <w:r>
                    <w:t>4 off M2 nuts</w:t>
                  </w:r>
                </w:p>
                <w:p w14:paraId="6F3969CA" w14:textId="77777777" w:rsidR="00D242C1" w:rsidRDefault="00D242C1"/>
              </w:txbxContent>
            </v:textbox>
          </v:shape>
        </w:pict>
      </w:r>
      <w:r w:rsidR="002052C6">
        <w:t>1 off M3 lock nut</w:t>
      </w:r>
    </w:p>
    <w:p w14:paraId="7729FEE0" w14:textId="77777777" w:rsidR="002052C6" w:rsidRDefault="002052C6" w:rsidP="002052C6">
      <w:pPr>
        <w:spacing w:after="0"/>
      </w:pPr>
      <w:r>
        <w:t>1 off M3 plastic dome nut</w:t>
      </w:r>
    </w:p>
    <w:p w14:paraId="2123DB07" w14:textId="77777777" w:rsidR="00C73D22" w:rsidRDefault="00C73D22" w:rsidP="00C73D22">
      <w:pPr>
        <w:spacing w:after="0"/>
      </w:pPr>
      <w:r>
        <w:t>4 off M2.5</w:t>
      </w:r>
      <w:r w:rsidR="00407F63">
        <w:t xml:space="preserve"> </w:t>
      </w:r>
      <w:r>
        <w:t>x</w:t>
      </w:r>
      <w:r w:rsidR="00407F63">
        <w:t xml:space="preserve"> </w:t>
      </w:r>
      <w:r>
        <w:t>12 pan head screws</w:t>
      </w:r>
    </w:p>
    <w:p w14:paraId="7796548F" w14:textId="77777777" w:rsidR="00C73D22" w:rsidRDefault="00C73D22" w:rsidP="00C73D22">
      <w:pPr>
        <w:spacing w:after="0"/>
      </w:pPr>
      <w:r>
        <w:t>4 off M2.5 nuts</w:t>
      </w:r>
    </w:p>
    <w:p w14:paraId="005950E7" w14:textId="77777777" w:rsidR="009E0F0B" w:rsidRDefault="009E0F0B" w:rsidP="009E0F0B"/>
    <w:p w14:paraId="59B0C000" w14:textId="771EDEB5" w:rsidR="005A742E" w:rsidRDefault="005A742E" w:rsidP="005A742E">
      <w:pPr>
        <w:jc w:val="center"/>
        <w:rPr>
          <w:b/>
          <w:bCs/>
          <w:sz w:val="28"/>
          <w:szCs w:val="28"/>
        </w:rPr>
      </w:pPr>
      <w:bookmarkStart w:id="1" w:name="_Hlk136170142"/>
      <w:r w:rsidRPr="00F97567">
        <w:rPr>
          <w:b/>
          <w:bCs/>
          <w:sz w:val="28"/>
          <w:szCs w:val="28"/>
        </w:rPr>
        <w:t>Top plate electronics</w:t>
      </w:r>
      <w:r>
        <w:rPr>
          <w:b/>
          <w:bCs/>
          <w:sz w:val="28"/>
          <w:szCs w:val="28"/>
        </w:rPr>
        <w:t>- Mirto 2023 Pico W board</w:t>
      </w:r>
    </w:p>
    <w:p w14:paraId="0BC80192" w14:textId="53A881DF" w:rsidR="005A742E" w:rsidRDefault="005A742E" w:rsidP="005A742E">
      <w:pPr>
        <w:jc w:val="center"/>
        <w:rPr>
          <w:b/>
          <w:bCs/>
          <w:sz w:val="28"/>
          <w:szCs w:val="28"/>
        </w:rPr>
      </w:pPr>
    </w:p>
    <w:p w14:paraId="1479B1ED" w14:textId="6CF19629" w:rsidR="005A742E" w:rsidRDefault="00000000" w:rsidP="005A742E">
      <w:pPr>
        <w:jc w:val="center"/>
        <w:rPr>
          <w:b/>
          <w:bCs/>
          <w:sz w:val="28"/>
          <w:szCs w:val="28"/>
        </w:rPr>
      </w:pPr>
      <w:r>
        <w:rPr>
          <w:noProof/>
        </w:rPr>
        <w:pict w14:anchorId="6F028A1F">
          <v:shape id="_x0000_s2270" type="#_x0000_t202" style="position:absolute;left:0;text-align:left;margin-left:199.5pt;margin-top:13.65pt;width:282.7pt;height:22.6pt;z-index:25169203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<v:textbox>
              <w:txbxContent>
                <w:p w14:paraId="5BCB0644" w14:textId="044103EB" w:rsidR="00D60644" w:rsidRDefault="00D60644" w:rsidP="00D60644">
                  <w:pPr>
                    <w:shd w:val="clear" w:color="auto" w:fill="FFFF00"/>
                  </w:pPr>
                  <w:r>
                    <w:t xml:space="preserve">Controller board mounted </w:t>
                  </w:r>
                  <w:proofErr w:type="gramStart"/>
                  <w:r>
                    <w:t>using  M</w:t>
                  </w:r>
                  <w:r w:rsidR="005544CC">
                    <w:t>2.5</w:t>
                  </w:r>
                  <w:proofErr w:type="gramEnd"/>
                  <w:r>
                    <w:t xml:space="preserve"> X 12 bolts and nuts</w:t>
                  </w:r>
                </w:p>
              </w:txbxContent>
            </v:textbox>
          </v:shape>
        </w:pict>
      </w:r>
      <w:r w:rsidR="005A742E">
        <w:rPr>
          <w:noProof/>
        </w:rPr>
        <w:drawing>
          <wp:anchor distT="0" distB="0" distL="114300" distR="114300" simplePos="0" relativeHeight="251603968" behindDoc="0" locked="0" layoutInCell="1" allowOverlap="1" wp14:anchorId="1230F1D9" wp14:editId="58FC703C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209731" cy="2387653"/>
            <wp:effectExtent l="0" t="0" r="0" b="0"/>
            <wp:wrapNone/>
            <wp:docPr id="2105912754" name="Picture 6" descr="A picture containing scale model, house, cartoon,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2754" name="Picture 6" descr="A picture containing scale model, house, cartoon, LEGO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9731" cy="23876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bookmarkEnd w:id="1"/>
    <w:p w14:paraId="762071CB" w14:textId="57C7FA29" w:rsidR="009E0F0B" w:rsidRDefault="005A742E">
      <w:pPr>
        <w:rPr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04992" behindDoc="0" locked="0" layoutInCell="1" allowOverlap="1" wp14:anchorId="2079E2A7" wp14:editId="676A9FFC">
            <wp:simplePos x="0" y="0"/>
            <wp:positionH relativeFrom="column">
              <wp:posOffset>3495820</wp:posOffset>
            </wp:positionH>
            <wp:positionV relativeFrom="paragraph">
              <wp:posOffset>49267</wp:posOffset>
            </wp:positionV>
            <wp:extent cx="1758434" cy="1975076"/>
            <wp:effectExtent l="114300" t="0" r="89535" b="0"/>
            <wp:wrapNone/>
            <wp:docPr id="2006603740" name="Picture 9" descr="A picture containing cartoon, illustration, design, creativ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3740" name="Picture 9" descr="A picture containing cartoon, illustration, design, creativity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58434" cy="19750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3DE0793" w14:textId="383CE613" w:rsidR="005A742E" w:rsidRDefault="005B2253">
      <w:pPr>
        <w:rPr>
          <w:b/>
          <w:bCs/>
          <w:sz w:val="24"/>
          <w:szCs w:val="24"/>
        </w:rPr>
      </w:pPr>
      <w:r>
        <w:rPr>
          <w:b/>
          <w:bCs/>
          <w:noProof/>
          <w:sz w:val="24"/>
          <w:szCs w:val="24"/>
        </w:rPr>
        <w:drawing>
          <wp:anchor distT="0" distB="0" distL="114300" distR="114300" simplePos="0" relativeHeight="251606016" behindDoc="0" locked="0" layoutInCell="1" allowOverlap="1" wp14:anchorId="2AADB73E" wp14:editId="00887FDC">
            <wp:simplePos x="0" y="0"/>
            <wp:positionH relativeFrom="column">
              <wp:posOffset>0</wp:posOffset>
            </wp:positionH>
            <wp:positionV relativeFrom="paragraph">
              <wp:posOffset>2116542</wp:posOffset>
            </wp:positionV>
            <wp:extent cx="3230245" cy="1918970"/>
            <wp:effectExtent l="0" t="0" r="0" b="0"/>
            <wp:wrapNone/>
            <wp:docPr id="1915170846" name="Picture 1" descr="A picture containing scale model, toy,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70846" name="Picture 1" descr="A picture containing scale model, toy, LEGO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0245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noProof/>
        </w:rPr>
        <w:pict w14:anchorId="0B282360">
          <v:shape id="Text Box 468" o:spid="_x0000_s2499" type="#_x0000_t202" style="position:absolute;margin-left:21.85pt;margin-top:132.8pt;width:202.55pt;height:22.4pt;z-index:25173196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1A1D1CD9" w14:textId="1143C9BE" w:rsidR="008E64DB" w:rsidRPr="009D0AA9" w:rsidRDefault="008E64DB" w:rsidP="008E64DB">
                  <w:pPr>
                    <w:pStyle w:val="Caption"/>
                    <w:rPr>
                      <w:noProof/>
                    </w:rPr>
                  </w:pPr>
                  <w:r>
                    <w:t>Figure 1</w:t>
                  </w:r>
                  <w:r w:rsidR="00FE7DF0">
                    <w:t>1</w:t>
                  </w:r>
                  <w:r>
                    <w:t xml:space="preserve">: </w:t>
                  </w:r>
                  <w:r w:rsidR="00047326">
                    <w:t xml:space="preserve">controller </w:t>
                  </w:r>
                  <w:r w:rsidR="00643961">
                    <w:t>attaches</w:t>
                  </w:r>
                  <w:r w:rsidR="00C305CB">
                    <w:t xml:space="preserve"> to </w:t>
                  </w:r>
                  <w:r w:rsidR="00047326">
                    <w:t xml:space="preserve">top plate using </w:t>
                  </w:r>
                  <w:r w:rsidR="00643961">
                    <w:t xml:space="preserve">5mm high </w:t>
                  </w:r>
                  <w:r w:rsidR="00047326">
                    <w:t>M2.5</w:t>
                  </w:r>
                  <w:r w:rsidR="00643961">
                    <w:t xml:space="preserve"> </w:t>
                  </w:r>
                  <w:proofErr w:type="gramStart"/>
                  <w:r w:rsidR="00643961">
                    <w:t>spa</w:t>
                  </w:r>
                  <w:r w:rsidR="00C305CB">
                    <w:t>c</w:t>
                  </w:r>
                  <w:r w:rsidR="00643961">
                    <w:t>ers</w:t>
                  </w:r>
                  <w:proofErr w:type="gramEnd"/>
                  <w:r>
                    <w:t xml:space="preserve"> 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B282360">
          <v:shape id="_x0000_s2501" type="#_x0000_t202" style="position:absolute;margin-left:53.95pt;margin-top:500.15pt;width:224.15pt;height:22.4pt;z-index:25173401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54DD4229" w14:textId="4D40D394" w:rsidR="008E64DB" w:rsidRPr="009D0AA9" w:rsidRDefault="008E64DB" w:rsidP="008E64DB">
                  <w:pPr>
                    <w:pStyle w:val="Caption"/>
                    <w:rPr>
                      <w:noProof/>
                    </w:rPr>
                  </w:pPr>
                  <w:r>
                    <w:t>Figure 1</w:t>
                  </w:r>
                  <w:r w:rsidR="00FE7DF0">
                    <w:t>3</w:t>
                  </w:r>
                  <w:r>
                    <w:t xml:space="preserve">: </w:t>
                  </w:r>
                  <w:r w:rsidR="005B2253">
                    <w:t>LCD display detail</w:t>
                  </w:r>
                  <w:r>
                    <w:t xml:space="preserve"> 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B282360">
          <v:shape id="_x0000_s2500" type="#_x0000_t202" style="position:absolute;margin-left:1.15pt;margin-top:315.7pt;width:224.15pt;height:22.4pt;z-index:25173299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6AF2EB8A" w14:textId="29CCE40C" w:rsidR="008E64DB" w:rsidRPr="009D0AA9" w:rsidRDefault="008E64DB" w:rsidP="008E64DB">
                  <w:pPr>
                    <w:pStyle w:val="Caption"/>
                    <w:rPr>
                      <w:noProof/>
                    </w:rPr>
                  </w:pPr>
                  <w:r>
                    <w:t>Figure 1</w:t>
                  </w:r>
                  <w:r w:rsidR="00FE7DF0">
                    <w:t>2</w:t>
                  </w:r>
                  <w:r>
                    <w:t xml:space="preserve">: </w:t>
                  </w:r>
                  <w:r w:rsidR="005B2253">
                    <w:t xml:space="preserve">LCD display </w:t>
                  </w:r>
                  <w:r>
                    <w:t>attach</w:t>
                  </w:r>
                  <w:r w:rsidR="005B2253">
                    <w:t xml:space="preserve">es using M3x5 machine </w:t>
                  </w:r>
                  <w:proofErr w:type="gramStart"/>
                  <w:r w:rsidR="005B2253">
                    <w:t>screws</w:t>
                  </w:r>
                  <w:proofErr w:type="gramEnd"/>
                </w:p>
              </w:txbxContent>
            </v:textbox>
          </v:shape>
        </w:pict>
      </w:r>
      <w:r w:rsidR="00000000">
        <w:rPr>
          <w:noProof/>
        </w:rPr>
        <w:pict w14:anchorId="6F028A1F">
          <v:shape id="_x0000_s2498" type="#_x0000_t202" style="position:absolute;margin-left:229.3pt;margin-top:410.75pt;width:180pt;height:37.85pt;z-index:25173094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<v:textbox>
              <w:txbxContent>
                <w:p w14:paraId="0293A9F8" w14:textId="586A84EE" w:rsidR="004F61CC" w:rsidRDefault="004F61CC" w:rsidP="004F61CC">
                  <w:pPr>
                    <w:shd w:val="clear" w:color="auto" w:fill="FFFF00"/>
                  </w:pPr>
                  <w:r>
                    <w:t xml:space="preserve">Note display orientation, </w:t>
                  </w:r>
                  <w:r w:rsidR="0056717C">
                    <w:t xml:space="preserve">connector faces </w:t>
                  </w:r>
                  <w:r w:rsidR="002A5B2E">
                    <w:t>inwards.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3BF3254A">
          <v:group id="_x0000_s2241" style="position:absolute;margin-left:374.15pt;margin-top:287.3pt;width:38.6pt;height:33.45pt;z-index:251686912;mso-position-horizontal-relative:text;mso-position-vertical-relative:text" coordorigin="8923,8442" coordsize="772,669">
            <v:oval id="_x0000_s2216" style="position:absolute;left:9570;top:8974;width:120;height:132" filled="f" fillcolor="yellow" strokecolor="yellow"/>
            <v:oval id="_x0000_s2217" style="position:absolute;left:8923;top:8979;width:120;height:132" filled="f" fillcolor="yellow" strokecolor="yellow"/>
            <v:oval id="_x0000_s2218" style="position:absolute;left:9575;top:8442;width:120;height:132" filled="f" fillcolor="yellow" strokecolor="yellow"/>
            <v:oval id="_x0000_s2219" style="position:absolute;left:8928;top:8447;width:120;height:132" filled="f" fillcolor="yellow" strokecolor="yellow"/>
            <v:shape id="_x0000_s2236" type="#_x0000_t32" style="position:absolute;left:9007;top:8817;width:219;height:216;flip:x" o:connectortype="straight" strokecolor="yellow">
              <v:stroke endarrow="block"/>
            </v:shape>
            <v:shape id="_x0000_s2237" type="#_x0000_t32" style="position:absolute;left:9009;top:8527;width:228;height:150;flip:x y" o:connectortype="straight" strokecolor="yellow">
              <v:stroke endarrow="block"/>
            </v:shape>
            <v:shape id="_x0000_s2238" type="#_x0000_t32" style="position:absolute;left:9338;top:8843;width:288;height:190" o:connectortype="straight" strokecolor="yellow">
              <v:stroke endarrow="block"/>
            </v:shape>
            <v:shape id="_x0000_s2239" type="#_x0000_t32" style="position:absolute;left:9383;top:8519;width:236;height:109;flip:y" o:connectortype="straight" strokecolor="yellow">
              <v:stroke endarrow="block"/>
            </v:shape>
          </v:group>
        </w:pict>
      </w:r>
      <w:r w:rsidR="00000000">
        <w:rPr>
          <w:noProof/>
        </w:rPr>
        <w:pict w14:anchorId="1EAA26C9">
          <v:shape id="_x0000_s2240" type="#_x0000_t202" style="position:absolute;margin-left:271.3pt;margin-top:132.05pt;width:124.35pt;height:37.25pt;z-index:2516879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stroked="f">
            <v:textbox>
              <w:txbxContent>
                <w:p w14:paraId="0B5FBE7D" w14:textId="2DD74E9F" w:rsidR="006245E8" w:rsidRPr="005544CC" w:rsidRDefault="006245E8">
                  <w:r w:rsidRPr="005544CC">
                    <w:t xml:space="preserve">Yellow arrows show </w:t>
                  </w:r>
                  <w:r w:rsidR="00D60644" w:rsidRPr="005544CC">
                    <w:t xml:space="preserve">mounting hole </w:t>
                  </w:r>
                  <w:r w:rsidRPr="005544CC">
                    <w:t>location</w:t>
                  </w:r>
                  <w:r w:rsidR="00D60644" w:rsidRPr="005544CC">
                    <w:t>.</w:t>
                  </w:r>
                </w:p>
              </w:txbxContent>
            </v:textbox>
            <w10:wrap type="square"/>
          </v:shape>
        </w:pict>
      </w:r>
      <w:r w:rsidR="005544CC">
        <w:rPr>
          <w:noProof/>
        </w:rPr>
        <w:drawing>
          <wp:anchor distT="0" distB="0" distL="114300" distR="114300" simplePos="0" relativeHeight="251607040" behindDoc="0" locked="0" layoutInCell="1" allowOverlap="1" wp14:anchorId="7C0547D7" wp14:editId="0F9DD153">
            <wp:simplePos x="0" y="0"/>
            <wp:positionH relativeFrom="column">
              <wp:posOffset>3578860</wp:posOffset>
            </wp:positionH>
            <wp:positionV relativeFrom="paragraph">
              <wp:posOffset>2571242</wp:posOffset>
            </wp:positionV>
            <wp:extent cx="1758315" cy="1974850"/>
            <wp:effectExtent l="114300" t="0" r="89535" b="0"/>
            <wp:wrapNone/>
            <wp:docPr id="1393389589" name="Picture 1393389589" descr="A picture containing cartoon, illustration, design, creativ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3740" name="Picture 9" descr="A picture containing cartoon, illustration, design, creativity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175831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44CC">
        <w:rPr>
          <w:noProof/>
        </w:rPr>
        <w:drawing>
          <wp:anchor distT="0" distB="0" distL="114300" distR="114300" simplePos="0" relativeHeight="251608064" behindDoc="0" locked="0" layoutInCell="1" allowOverlap="1" wp14:anchorId="29D71042" wp14:editId="34740BAF">
            <wp:simplePos x="0" y="0"/>
            <wp:positionH relativeFrom="column">
              <wp:posOffset>940562</wp:posOffset>
            </wp:positionH>
            <wp:positionV relativeFrom="paragraph">
              <wp:posOffset>4307332</wp:posOffset>
            </wp:positionV>
            <wp:extent cx="1742440" cy="1929951"/>
            <wp:effectExtent l="0" t="0" r="0" b="0"/>
            <wp:wrapNone/>
            <wp:docPr id="2040237964" name="Picture 3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237964" name="Picture 3" descr="A close-up of a circuit board&#10;&#10;Description automatically generated with low confidence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226" b="23660"/>
                    <a:stretch/>
                  </pic:blipFill>
                  <pic:spPr bwMode="auto">
                    <a:xfrm rot="10800000">
                      <a:off x="0" y="0"/>
                      <a:ext cx="1742440" cy="1929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0000">
        <w:rPr>
          <w:b/>
          <w:bCs/>
          <w:noProof/>
          <w:sz w:val="24"/>
          <w:szCs w:val="24"/>
        </w:rPr>
        <w:pict w14:anchorId="6F028A1F">
          <v:shape id="_x0000_s2271" type="#_x0000_t202" style="position:absolute;margin-left:235.5pt;margin-top:182.75pt;width:180pt;height:22.6pt;z-index:251693056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<v:textbox>
              <w:txbxContent>
                <w:p w14:paraId="20A0D406" w14:textId="615D383B" w:rsidR="005544CC" w:rsidRDefault="00FE0FEA" w:rsidP="005544CC">
                  <w:pPr>
                    <w:shd w:val="clear" w:color="auto" w:fill="FFFF00"/>
                  </w:pPr>
                  <w:r>
                    <w:t>Attach d</w:t>
                  </w:r>
                  <w:r w:rsidR="005544CC">
                    <w:t xml:space="preserve">isplay </w:t>
                  </w:r>
                  <w:proofErr w:type="gramStart"/>
                  <w:r w:rsidR="005544CC">
                    <w:t>using  M</w:t>
                  </w:r>
                  <w:proofErr w:type="gramEnd"/>
                  <w:r w:rsidR="005544CC">
                    <w:t>3 X5 bolts and nuts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7E224D2C">
          <v:group id="_x0000_s2242" style="position:absolute;margin-left:292.05pt;margin-top:23.1pt;width:75.1pt;height:60.2pt;z-index:251685888;mso-position-horizontal-relative:text;mso-position-vertical-relative:text" coordorigin="7281,4218" coordsize="1502,1204">
            <v:oval id="_x0000_s2212" style="position:absolute;left:7284;top:4218;width:208;height:208" filled="f" fillcolor="yellow" strokecolor="yellow"/>
            <v:oval id="_x0000_s2213" style="position:absolute;left:7281;top:5214;width:208;height:208" filled="f" fillcolor="yellow" strokecolor="yellow"/>
            <v:oval id="_x0000_s2214" style="position:absolute;left:8575;top:4218;width:208;height:208" filled="f" fillcolor="yellow" strokecolor="yellow"/>
            <v:oval id="_x0000_s2215" style="position:absolute;left:8572;top:5214;width:208;height:208" filled="f" fillcolor="yellow" strokecolor="yellow"/>
            <v:shape id="_x0000_s2220" type="#_x0000_t32" style="position:absolute;left:7444;top:4927;width:425;height:383;flip:x" o:connectortype="straight" strokecolor="yellow">
              <v:stroke endarrow="block"/>
            </v:shape>
            <v:shape id="_x0000_s2221" type="#_x0000_t32" style="position:absolute;left:7421;top:4332;width:564;height:340;flip:x y" o:connectortype="straight" strokecolor="yellow">
              <v:stroke endarrow="block"/>
            </v:shape>
            <v:shape id="_x0000_s2222" type="#_x0000_t32" style="position:absolute;left:8379;top:4373;width:257;height:333;flip:y" o:connectortype="straight" strokecolor="yellow">
              <v:stroke endarrow="block"/>
            </v:shape>
            <v:shape id="_x0000_s2223" type="#_x0000_t32" style="position:absolute;left:8282;top:4960;width:382;height:350" o:connectortype="straight" strokecolor="yellow">
              <v:stroke endarrow="block"/>
            </v:shape>
          </v:group>
        </w:pict>
      </w:r>
      <w:r w:rsidR="005A742E">
        <w:rPr>
          <w:b/>
          <w:bCs/>
          <w:sz w:val="24"/>
          <w:szCs w:val="24"/>
        </w:rPr>
        <w:br w:type="page"/>
      </w:r>
    </w:p>
    <w:p w14:paraId="0BC18799" w14:textId="77777777" w:rsidR="00FE7DF0" w:rsidRDefault="00FE7DF0" w:rsidP="00FE7DF0">
      <w:pPr>
        <w:rPr>
          <w:b/>
          <w:bCs/>
        </w:rPr>
      </w:pPr>
      <w:r>
        <w:rPr>
          <w:noProof/>
        </w:rPr>
        <w:lastRenderedPageBreak/>
        <w:drawing>
          <wp:anchor distT="0" distB="0" distL="114300" distR="114300" simplePos="0" relativeHeight="251623424" behindDoc="0" locked="0" layoutInCell="1" allowOverlap="1" wp14:anchorId="6BFEA444" wp14:editId="5D5FB9A2">
            <wp:simplePos x="0" y="0"/>
            <wp:positionH relativeFrom="column">
              <wp:posOffset>2976411</wp:posOffset>
            </wp:positionH>
            <wp:positionV relativeFrom="paragraph">
              <wp:posOffset>68580</wp:posOffset>
            </wp:positionV>
            <wp:extent cx="2966830" cy="1878148"/>
            <wp:effectExtent l="0" t="0" r="0" b="0"/>
            <wp:wrapNone/>
            <wp:docPr id="672843721" name="Picture 2" descr="A picture containing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843721" name="Picture 2" descr="A picture containing LE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6830" cy="1878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9E0F0B">
        <w:rPr>
          <w:b/>
          <w:bCs/>
        </w:rPr>
        <w:t>Battery options:</w:t>
      </w:r>
    </w:p>
    <w:p w14:paraId="1A7B9F19" w14:textId="77777777" w:rsidR="00FE7DF0" w:rsidRPr="00BB68AF" w:rsidRDefault="00FE7DF0" w:rsidP="00FE7DF0">
      <w:pPr>
        <w:rPr>
          <w:b/>
          <w:bCs/>
        </w:rPr>
      </w:pPr>
      <w:r w:rsidRPr="00BB68AF">
        <w:rPr>
          <w:b/>
          <w:bCs/>
        </w:rPr>
        <w:t>Anker 5k</w:t>
      </w:r>
    </w:p>
    <w:p w14:paraId="1393437F" w14:textId="77777777" w:rsidR="00FE7DF0" w:rsidRDefault="00FE7DF0" w:rsidP="00FE7DF0">
      <w:pPr>
        <w:spacing w:after="0"/>
      </w:pPr>
      <w:r>
        <w:t xml:space="preserve">Attach the right side to the base using </w:t>
      </w:r>
      <w:proofErr w:type="gramStart"/>
      <w:r>
        <w:t>M5x8</w:t>
      </w:r>
      <w:proofErr w:type="gramEnd"/>
    </w:p>
    <w:p w14:paraId="13912892" w14:textId="77777777" w:rsidR="00FE7DF0" w:rsidRDefault="00FE7DF0" w:rsidP="00FE7DF0">
      <w:pPr>
        <w:spacing w:after="0"/>
      </w:pPr>
      <w:r>
        <w:t xml:space="preserve">Machine screw from the underside. The top </w:t>
      </w:r>
    </w:p>
    <w:p w14:paraId="42CE1CD1" w14:textId="77777777" w:rsidR="00FE7DF0" w:rsidRDefault="00FE7DF0" w:rsidP="00FE7DF0">
      <w:pPr>
        <w:spacing w:after="0"/>
      </w:pPr>
      <w:r>
        <w:t>Is attached using an M4x16 machine screw.</w:t>
      </w:r>
    </w:p>
    <w:p w14:paraId="7834451B" w14:textId="77777777" w:rsidR="00FE7DF0" w:rsidRDefault="00FE7DF0" w:rsidP="00FE7DF0">
      <w:pPr>
        <w:spacing w:after="0"/>
      </w:pPr>
      <w:r w:rsidRPr="009249C5">
        <w:t xml:space="preserve">The other </w:t>
      </w:r>
      <w:r>
        <w:t xml:space="preserve">side is attached using an M4x40 </w:t>
      </w:r>
      <w:proofErr w:type="gramStart"/>
      <w:r>
        <w:t>machine</w:t>
      </w:r>
      <w:proofErr w:type="gramEnd"/>
    </w:p>
    <w:p w14:paraId="084C0C15" w14:textId="77777777" w:rsidR="00FE7DF0" w:rsidRPr="009249C5" w:rsidRDefault="00FE7DF0" w:rsidP="00FE7DF0">
      <w:pPr>
        <w:spacing w:after="0"/>
      </w:pPr>
      <w:r>
        <w:t>Screw and nut.</w:t>
      </w:r>
    </w:p>
    <w:p w14:paraId="68782B10" w14:textId="34E5D2BE" w:rsidR="00FE7DF0" w:rsidRDefault="00FE7DF0" w:rsidP="00FE7DF0">
      <w:pPr>
        <w:rPr>
          <w:b/>
          <w:bCs/>
        </w:rPr>
      </w:pPr>
    </w:p>
    <w:p w14:paraId="6518EFCF" w14:textId="6FD2A1CE" w:rsidR="00FE7DF0" w:rsidRDefault="00000000" w:rsidP="00FE7DF0">
      <w:pPr>
        <w:rPr>
          <w:b/>
          <w:bCs/>
        </w:rPr>
      </w:pPr>
      <w:r>
        <w:rPr>
          <w:b/>
          <w:bCs/>
          <w:noProof/>
        </w:rPr>
        <w:pict w14:anchorId="2ED4524B">
          <v:shape id="_x0000_s2506" type="#_x0000_t202" style="position:absolute;margin-left:295.4pt;margin-top:6.05pt;width:130.95pt;height:12.7pt;z-index:25173708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<v:textbox inset="0,0,0,0">
              <w:txbxContent>
                <w:p w14:paraId="48C12AF7" w14:textId="1D1DE4C1" w:rsidR="00FE7DF0" w:rsidRPr="009D0AA9" w:rsidRDefault="00FE7DF0" w:rsidP="00FE7DF0">
                  <w:pPr>
                    <w:pStyle w:val="Caption"/>
                    <w:rPr>
                      <w:noProof/>
                    </w:rPr>
                  </w:pPr>
                  <w:r>
                    <w:t>Figure 14: Anker 5k battery clips</w:t>
                  </w:r>
                </w:p>
              </w:txbxContent>
            </v:textbox>
          </v:shape>
        </w:pict>
      </w:r>
    </w:p>
    <w:p w14:paraId="6E4CED8C" w14:textId="77777777" w:rsidR="00AF4AA4" w:rsidRDefault="00AF4AA4" w:rsidP="00FE7DF0">
      <w:pPr>
        <w:rPr>
          <w:b/>
          <w:bCs/>
        </w:rPr>
      </w:pPr>
    </w:p>
    <w:p w14:paraId="7309C068" w14:textId="77777777" w:rsidR="00AF4AA4" w:rsidRDefault="00AF4AA4" w:rsidP="00FE7DF0">
      <w:pPr>
        <w:rPr>
          <w:b/>
          <w:bCs/>
        </w:rPr>
      </w:pPr>
    </w:p>
    <w:p w14:paraId="08B4C0BA" w14:textId="113D2D91" w:rsidR="00FE7DF0" w:rsidRPr="00BB68AF" w:rsidRDefault="00FE7DF0" w:rsidP="00FE7DF0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625472" behindDoc="0" locked="0" layoutInCell="1" allowOverlap="1" wp14:anchorId="0529FECC" wp14:editId="7D71B559">
            <wp:simplePos x="0" y="0"/>
            <wp:positionH relativeFrom="column">
              <wp:posOffset>3135575</wp:posOffset>
            </wp:positionH>
            <wp:positionV relativeFrom="paragraph">
              <wp:posOffset>7620</wp:posOffset>
            </wp:positionV>
            <wp:extent cx="2912165" cy="1691174"/>
            <wp:effectExtent l="0" t="0" r="0" b="0"/>
            <wp:wrapNone/>
            <wp:docPr id="2103096880" name="Picture 3" descr="A picture containing toy,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3096880" name="Picture 3" descr="A picture containing toy, LE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165" cy="1691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68AF">
        <w:rPr>
          <w:b/>
          <w:bCs/>
        </w:rPr>
        <w:t>Anker 10k</w:t>
      </w:r>
    </w:p>
    <w:p w14:paraId="195261F6" w14:textId="77777777" w:rsidR="00FE7DF0" w:rsidRDefault="00FE7DF0" w:rsidP="00FE7DF0">
      <w:r>
        <w:t xml:space="preserve">Attach using M4x40 machine screws and nuts. </w:t>
      </w:r>
    </w:p>
    <w:p w14:paraId="0884CB4D" w14:textId="77777777" w:rsidR="00FE7DF0" w:rsidRDefault="00FE7DF0" w:rsidP="00FE7DF0"/>
    <w:p w14:paraId="6977ED89" w14:textId="77777777" w:rsidR="00FE7DF0" w:rsidRDefault="00FE7DF0" w:rsidP="00FE7DF0"/>
    <w:p w14:paraId="38E09330" w14:textId="3DDE810F" w:rsidR="00FE7DF0" w:rsidRDefault="00FE7DF0" w:rsidP="00FE7DF0"/>
    <w:p w14:paraId="38A40B99" w14:textId="1C09E7F9" w:rsidR="00AF4AA4" w:rsidRDefault="00000000" w:rsidP="00FE7DF0">
      <w:pPr>
        <w:rPr>
          <w:b/>
          <w:bCs/>
        </w:rPr>
      </w:pPr>
      <w:r>
        <w:rPr>
          <w:noProof/>
        </w:rPr>
        <w:pict w14:anchorId="2265E4C2">
          <v:shape id="_x0000_s2508" type="#_x0000_t202" style="position:absolute;margin-left:304.45pt;margin-top:10.05pt;width:129.15pt;height:19.1pt;z-index:25173913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<v:textbox inset="0,0,0,0">
              <w:txbxContent>
                <w:p w14:paraId="359A24BE" w14:textId="34BE8A74" w:rsidR="00FE7DF0" w:rsidRPr="009D0AA9" w:rsidRDefault="00FE7DF0" w:rsidP="00FE7DF0">
                  <w:pPr>
                    <w:pStyle w:val="Caption"/>
                    <w:rPr>
                      <w:noProof/>
                    </w:rPr>
                  </w:pPr>
                  <w:r>
                    <w:t>Figure 15:  Anker 10 battery clips</w:t>
                  </w:r>
                </w:p>
              </w:txbxContent>
            </v:textbox>
          </v:shape>
        </w:pict>
      </w:r>
    </w:p>
    <w:p w14:paraId="0DA3B0AA" w14:textId="77777777" w:rsidR="00AF4AA4" w:rsidRDefault="00AF4AA4" w:rsidP="00FE7DF0">
      <w:pPr>
        <w:rPr>
          <w:b/>
          <w:bCs/>
        </w:rPr>
      </w:pPr>
    </w:p>
    <w:p w14:paraId="013CB6CB" w14:textId="77777777" w:rsidR="00AF4AA4" w:rsidRDefault="00AF4AA4" w:rsidP="00FE7DF0">
      <w:pPr>
        <w:rPr>
          <w:b/>
          <w:bCs/>
        </w:rPr>
      </w:pPr>
    </w:p>
    <w:p w14:paraId="1A7B59ED" w14:textId="5BBD1E35" w:rsidR="00FE7DF0" w:rsidRDefault="00FE7DF0" w:rsidP="00FE7DF0">
      <w:r w:rsidRPr="00BB68AF">
        <w:rPr>
          <w:b/>
          <w:bCs/>
        </w:rPr>
        <w:t>Generic USB power bank</w:t>
      </w:r>
    </w:p>
    <w:p w14:paraId="0935A980" w14:textId="77777777" w:rsidR="00FE7DF0" w:rsidRDefault="00FE7DF0" w:rsidP="00FE7DF0">
      <w:pPr>
        <w:spacing w:after="0"/>
      </w:pPr>
      <w:r>
        <w:t xml:space="preserve">Locate the battery on the bottom plate </w:t>
      </w:r>
      <w:proofErr w:type="gramStart"/>
      <w:r>
        <w:t>ensuring</w:t>
      </w:r>
      <w:proofErr w:type="gramEnd"/>
      <w:r>
        <w:t xml:space="preserve"> </w:t>
      </w:r>
    </w:p>
    <w:p w14:paraId="6AB44327" w14:textId="77777777" w:rsidR="00FE7DF0" w:rsidRDefault="00FE7DF0" w:rsidP="00FE7DF0">
      <w:pPr>
        <w:spacing w:after="0"/>
      </w:pPr>
      <w:r>
        <w:rPr>
          <w:noProof/>
        </w:rPr>
        <w:drawing>
          <wp:anchor distT="0" distB="0" distL="114300" distR="114300" simplePos="0" relativeHeight="251624448" behindDoc="1" locked="0" layoutInCell="1" allowOverlap="1" wp14:anchorId="7694EB4A" wp14:editId="3C6157CA">
            <wp:simplePos x="0" y="0"/>
            <wp:positionH relativeFrom="column">
              <wp:posOffset>2974920</wp:posOffset>
            </wp:positionH>
            <wp:positionV relativeFrom="paragraph">
              <wp:posOffset>98425</wp:posOffset>
            </wp:positionV>
            <wp:extent cx="3173730" cy="1609725"/>
            <wp:effectExtent l="0" t="0" r="0" b="0"/>
            <wp:wrapTight wrapText="bothSides">
              <wp:wrapPolygon edited="0">
                <wp:start x="0" y="0"/>
                <wp:lineTo x="0" y="21472"/>
                <wp:lineTo x="21522" y="21472"/>
                <wp:lineTo x="21522" y="0"/>
                <wp:lineTo x="0" y="0"/>
              </wp:wrapPolygon>
            </wp:wrapTight>
            <wp:docPr id="450" name="Picture 450" descr="A picture containing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 450" descr="A picture containing LEGO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73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the charging and output connectors are accessible.  Use an offset standoff on the </w:t>
      </w:r>
      <w:proofErr w:type="gramStart"/>
      <w:r>
        <w:t>side</w:t>
      </w:r>
      <w:proofErr w:type="gramEnd"/>
    </w:p>
    <w:p w14:paraId="20811D17" w14:textId="77777777" w:rsidR="00FE7DF0" w:rsidRDefault="00FE7DF0" w:rsidP="00FE7DF0">
      <w:pPr>
        <w:spacing w:after="0"/>
      </w:pPr>
      <w:r>
        <w:t>near the battery connectors to allow clearance</w:t>
      </w:r>
    </w:p>
    <w:p w14:paraId="1445C0BE" w14:textId="77777777" w:rsidR="00FE7DF0" w:rsidRDefault="00FE7DF0" w:rsidP="00FE7DF0">
      <w:pPr>
        <w:spacing w:after="0"/>
      </w:pPr>
      <w:r>
        <w:t>for the power and charging cables. The other side</w:t>
      </w:r>
    </w:p>
    <w:p w14:paraId="52FFF424" w14:textId="77777777" w:rsidR="00FE7DF0" w:rsidRDefault="00FE7DF0" w:rsidP="00FE7DF0">
      <w:pPr>
        <w:spacing w:after="0"/>
      </w:pPr>
      <w:r>
        <w:t>uses a 30mm long M4 standoff.</w:t>
      </w:r>
    </w:p>
    <w:p w14:paraId="4045EEFB" w14:textId="77777777" w:rsidR="00FE7DF0" w:rsidRDefault="00FE7DF0" w:rsidP="00FE7DF0"/>
    <w:p w14:paraId="55EDEE38" w14:textId="607650DF" w:rsidR="00FE7DF0" w:rsidRDefault="00FE7DF0" w:rsidP="00FE7DF0"/>
    <w:p w14:paraId="23D8CEC9" w14:textId="3609675C" w:rsidR="00FE7DF0" w:rsidRDefault="00000000" w:rsidP="00FE7DF0">
      <w:r>
        <w:rPr>
          <w:noProof/>
        </w:rPr>
        <w:pict w14:anchorId="3A05B454">
          <v:shape id="_x0000_s2507" type="#_x0000_t202" style="position:absolute;margin-left:296.25pt;margin-top:15.2pt;width:154.75pt;height:22.6pt;z-index:25173811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<v:textbox inset="0,0,0,0">
              <w:txbxContent>
                <w:p w14:paraId="75804CC9" w14:textId="7CC57F5A" w:rsidR="00FE7DF0" w:rsidRPr="009D0AA9" w:rsidRDefault="00FE7DF0" w:rsidP="00FE7DF0">
                  <w:pPr>
                    <w:pStyle w:val="Caption"/>
                    <w:rPr>
                      <w:noProof/>
                    </w:rPr>
                  </w:pPr>
                  <w:r>
                    <w:t>Figure 16: Generic battery with standoffs</w:t>
                  </w:r>
                </w:p>
              </w:txbxContent>
            </v:textbox>
          </v:shape>
        </w:pict>
      </w:r>
    </w:p>
    <w:p w14:paraId="4F81B2D6" w14:textId="77777777" w:rsidR="00FE7DF0" w:rsidRDefault="00FE7DF0" w:rsidP="00FE7DF0">
      <w:pPr>
        <w:rPr>
          <w:b/>
          <w:bCs/>
          <w:sz w:val="24"/>
          <w:szCs w:val="24"/>
        </w:rPr>
      </w:pPr>
    </w:p>
    <w:p w14:paraId="1E4FEA92" w14:textId="77777777" w:rsidR="00FE7DF0" w:rsidRDefault="00FE7DF0">
      <w:pPr>
        <w:rPr>
          <w:b/>
          <w:bCs/>
        </w:rPr>
      </w:pPr>
      <w:r>
        <w:rPr>
          <w:b/>
          <w:bCs/>
        </w:rPr>
        <w:br w:type="page"/>
      </w:r>
    </w:p>
    <w:p w14:paraId="6F9CC1F7" w14:textId="13A7901A" w:rsidR="00FA457D" w:rsidRDefault="00DE6022">
      <w:pPr>
        <w:rPr>
          <w:b/>
          <w:bCs/>
        </w:rPr>
      </w:pPr>
      <w:r w:rsidRPr="00DE6022">
        <w:rPr>
          <w:b/>
          <w:bCs/>
        </w:rPr>
        <w:lastRenderedPageBreak/>
        <w:t>Fitting the top and bottom together</w:t>
      </w:r>
    </w:p>
    <w:p w14:paraId="4F6E9219" w14:textId="547B70E7" w:rsidR="004F37E3" w:rsidRDefault="00000000" w:rsidP="004F37E3">
      <w:r>
        <w:rPr>
          <w:noProof/>
        </w:rPr>
        <w:pict w14:anchorId="0B282360">
          <v:shape id="_x0000_s2502" type="#_x0000_t202" style="position:absolute;margin-left:156.15pt;margin-top:629pt;width:138.85pt;height:22.4pt;z-index:25173504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56F27A58" w14:textId="7135D64B" w:rsidR="005B2253" w:rsidRPr="009D0AA9" w:rsidRDefault="005B2253" w:rsidP="005B2253">
                  <w:pPr>
                    <w:pStyle w:val="Caption"/>
                    <w:rPr>
                      <w:noProof/>
                    </w:rPr>
                  </w:pPr>
                  <w:r>
                    <w:t>Figure 1</w:t>
                  </w:r>
                  <w:r w:rsidR="00467F9F">
                    <w:t>8</w:t>
                  </w:r>
                  <w:r>
                    <w:t xml:space="preserve">: </w:t>
                  </w:r>
                  <w:r w:rsidR="0083683F">
                    <w:t>Battery mounting detail</w:t>
                  </w:r>
                  <w:r>
                    <w:t xml:space="preserve"> </w:t>
                  </w:r>
                </w:p>
              </w:txbxContent>
            </v:textbox>
          </v:shape>
        </w:pict>
      </w:r>
      <w:r>
        <w:rPr>
          <w:b/>
          <w:bCs/>
          <w:noProof/>
        </w:rPr>
        <w:pict w14:anchorId="365B7C00">
          <v:group id="_x0000_s2504" style="position:absolute;margin-left:24.4pt;margin-top:430.9pt;width:430.8pt;height:196.4pt;z-index:251725824" coordorigin="1928,11087" coordsize="8616,3928">
            <v:shape id="_x0000_s2393" type="#_x0000_t202" style="position:absolute;left:1928;top:11486;width:1166;height:1185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  <v:textbox>
                <w:txbxContent>
                  <w:p w14:paraId="49BEF760" w14:textId="1C131EF2" w:rsidR="00C73237" w:rsidRDefault="00C73237" w:rsidP="00C73237">
                    <w:pPr>
                      <w:shd w:val="clear" w:color="auto" w:fill="FFFF00"/>
                    </w:pPr>
                    <w:r>
                      <w:t xml:space="preserve">M4 x 40 machine screw </w:t>
                    </w:r>
                    <w:proofErr w:type="gramStart"/>
                    <w:r>
                      <w:t>nut</w:t>
                    </w:r>
                    <w:proofErr w:type="gramEnd"/>
                  </w:p>
                </w:txbxContent>
              </v:textbox>
            </v:shape>
            <v:shape id="_x0000_s2394" type="#_x0000_t32" style="position:absolute;left:3025;top:11087;width:1155;height:873;flip:y" o:connectortype="straight" strokecolor="#f79646 [3209]">
              <v:stroke endarrow="block"/>
            </v:shape>
            <v:shape id="_x0000_s2395" type="#_x0000_t202" style="position:absolute;left:2131;top:13890;width:1166;height:45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  <v:textbox>
                <w:txbxContent>
                  <w:p w14:paraId="05C231E6" w14:textId="77777777" w:rsidR="00C73237" w:rsidRDefault="00C73237" w:rsidP="00C73237">
                    <w:pPr>
                      <w:shd w:val="clear" w:color="auto" w:fill="FFFF00"/>
                    </w:pPr>
                    <w:r>
                      <w:t>M4 nut</w:t>
                    </w:r>
                  </w:p>
                </w:txbxContent>
              </v:textbox>
            </v:shape>
            <v:shape id="_x0000_s2396" type="#_x0000_t32" style="position:absolute;left:3297;top:14149;width:937;height:316" o:connectortype="straight" strokecolor="#f79646 [3209]">
              <v:stroke endarrow="block"/>
            </v:shape>
            <v:shape id="_x0000_s2401" type="#_x0000_t202" style="position:absolute;left:8861;top:11286;width:1683;height:807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  <v:textbox>
                <w:txbxContent>
                  <w:p w14:paraId="7B864CA9" w14:textId="115159E4" w:rsidR="00C73237" w:rsidRDefault="00C73237" w:rsidP="00C73237">
                    <w:pPr>
                      <w:shd w:val="clear" w:color="auto" w:fill="FFFF00"/>
                    </w:pPr>
                    <w:r>
                      <w:t>M4x16 machine screw</w:t>
                    </w:r>
                  </w:p>
                </w:txbxContent>
              </v:textbox>
            </v:shape>
            <v:shape id="_x0000_s2402" type="#_x0000_t202" style="position:absolute;left:8577;top:14122;width:1876;height:893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  <v:textbox>
                <w:txbxContent>
                  <w:p w14:paraId="24DEAE96" w14:textId="77777777" w:rsidR="00C73237" w:rsidRDefault="00C73237" w:rsidP="00C73237">
                    <w:pPr>
                      <w:shd w:val="clear" w:color="auto" w:fill="FFFF00"/>
                      <w:spacing w:after="0"/>
                    </w:pPr>
                    <w:r>
                      <w:t>M4x8</w:t>
                    </w:r>
                  </w:p>
                  <w:p w14:paraId="6ECECB24" w14:textId="01A1524B" w:rsidR="00C73237" w:rsidRDefault="00C73237" w:rsidP="00C73237">
                    <w:pPr>
                      <w:shd w:val="clear" w:color="auto" w:fill="FFFF00"/>
                      <w:spacing w:after="0"/>
                    </w:pPr>
                    <w:r>
                      <w:t xml:space="preserve"> machine screw</w:t>
                    </w:r>
                  </w:p>
                </w:txbxContent>
              </v:textbox>
            </v:shape>
            <v:shape id="_x0000_s2404" type="#_x0000_t32" style="position:absolute;left:8119;top:14422;width:504;height:176;flip:x" o:connectortype="straight" strokecolor="#f79646 [3209]">
              <v:stroke endarrow="block"/>
            </v:shape>
            <v:shape id="_x0000_s2405" type="#_x0000_t32" style="position:absolute;left:8124;top:11551;width:815;height:22;flip:x y" o:connectortype="straight" strokecolor="#f79646 [3209]">
              <v:stroke endarrow="block"/>
            </v:shape>
          </v:group>
        </w:pict>
      </w:r>
      <w:r w:rsidR="0083683F">
        <w:rPr>
          <w:noProof/>
        </w:rPr>
        <w:drawing>
          <wp:anchor distT="0" distB="0" distL="114300" distR="114300" simplePos="0" relativeHeight="251617280" behindDoc="0" locked="0" layoutInCell="1" allowOverlap="1" wp14:anchorId="3ED8E7BF" wp14:editId="57E87DF4">
            <wp:simplePos x="0" y="0"/>
            <wp:positionH relativeFrom="column">
              <wp:posOffset>1351915</wp:posOffset>
            </wp:positionH>
            <wp:positionV relativeFrom="paragraph">
              <wp:posOffset>5139083</wp:posOffset>
            </wp:positionV>
            <wp:extent cx="3226435" cy="2764790"/>
            <wp:effectExtent l="0" t="0" r="0" b="0"/>
            <wp:wrapNone/>
            <wp:docPr id="2052984992" name="Picture 2" descr="A picture containing LEGO, scale model, toy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984992" name="Picture 2" descr="A picture containing LEGO, scale model, toy, table&#10;&#10;Description automatically generated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6435" cy="27647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pict w14:anchorId="6F028A1F">
          <v:shape id="_x0000_s2360" type="#_x0000_t202" style="position:absolute;margin-left:190.55pt;margin-top:52.55pt;width:138.45pt;height:22.6pt;z-index:251724800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<v:textbox style="mso-next-textbox:#_x0000_s2360">
              <w:txbxContent>
                <w:p w14:paraId="7FDE1794" w14:textId="22F4AE3A" w:rsidR="00EA0B2A" w:rsidRDefault="00EA0B2A" w:rsidP="00EA0B2A">
                  <w:pPr>
                    <w:shd w:val="clear" w:color="auto" w:fill="FFFF00"/>
                  </w:pPr>
                  <w:r>
                    <w:t>M3x12 machine screws</w:t>
                  </w:r>
                </w:p>
              </w:txbxContent>
            </v:textbox>
          </v:shape>
        </w:pict>
      </w:r>
      <w:r>
        <w:rPr>
          <w:noProof/>
        </w:rPr>
        <w:pict w14:anchorId="0B282360">
          <v:shape id="_x0000_s2503" type="#_x0000_t202" style="position:absolute;margin-left:43.65pt;margin-top:362pt;width:224.15pt;height:22.4pt;z-index:25173606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1407FA0A" w14:textId="1186266E" w:rsidR="005B2253" w:rsidRPr="009D0AA9" w:rsidRDefault="005B2253" w:rsidP="005B2253">
                  <w:pPr>
                    <w:pStyle w:val="Caption"/>
                    <w:rPr>
                      <w:noProof/>
                    </w:rPr>
                  </w:pPr>
                  <w:r>
                    <w:t>Figure 1</w:t>
                  </w:r>
                  <w:r w:rsidR="00467F9F">
                    <w:t>7</w:t>
                  </w:r>
                  <w:r>
                    <w:t xml:space="preserve">: </w:t>
                  </w:r>
                  <w:r w:rsidR="002E6228">
                    <w:t xml:space="preserve">Attaching top to </w:t>
                  </w:r>
                  <w:proofErr w:type="gramStart"/>
                  <w:r w:rsidR="002E6228">
                    <w:t>bottom</w:t>
                  </w:r>
                  <w:proofErr w:type="gramEnd"/>
                  <w:r>
                    <w:t xml:space="preserve"> </w:t>
                  </w:r>
                </w:p>
              </w:txbxContent>
            </v:textbox>
          </v:shape>
        </w:pict>
      </w:r>
      <w:r>
        <w:rPr>
          <w:b/>
          <w:bCs/>
          <w:noProof/>
        </w:rPr>
        <w:pict w14:anchorId="045B0456">
          <v:shape id="_x0000_s2367" type="#_x0000_t32" style="position:absolute;margin-left:396.65pt;margin-top:224.6pt;width:41.45pt;height:27pt;flip:x;z-index:251720704;mso-position-horizontal-relative:text;mso-position-vertical-relative:text" o:connectortype="straight" strokecolor="#f79646 [3209]">
            <v:stroke endarrow="block"/>
          </v:shape>
        </w:pict>
      </w:r>
      <w:r w:rsidR="009F4688" w:rsidRPr="00DE6022">
        <w:rPr>
          <w:b/>
          <w:bCs/>
          <w:noProof/>
        </w:rPr>
        <w:drawing>
          <wp:anchor distT="0" distB="0" distL="114300" distR="114300" simplePos="0" relativeHeight="251616256" behindDoc="0" locked="0" layoutInCell="1" allowOverlap="1" wp14:anchorId="21027733" wp14:editId="3E30242C">
            <wp:simplePos x="0" y="0"/>
            <wp:positionH relativeFrom="column">
              <wp:posOffset>-34925</wp:posOffset>
            </wp:positionH>
            <wp:positionV relativeFrom="paragraph">
              <wp:posOffset>955675</wp:posOffset>
            </wp:positionV>
            <wp:extent cx="5732145" cy="3743325"/>
            <wp:effectExtent l="0" t="0" r="0" b="0"/>
            <wp:wrapNone/>
            <wp:docPr id="608705207" name="Picture 5" descr="A picture containing LEGO, machine, toy, scal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705207" name="Picture 5" descr="A picture containing LEGO, machine, toy, scale model&#10;&#10;Description automatically generated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743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bCs/>
          <w:noProof/>
        </w:rPr>
        <w:pict w14:anchorId="6F028A1F">
          <v:shape id="_x0000_s2366" type="#_x0000_t202" style="position:absolute;margin-left:410.35pt;margin-top:205.25pt;width:58.3pt;height:22.6pt;z-index:251721728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<v:textbox>
              <w:txbxContent>
                <w:p w14:paraId="0AD1C7A0" w14:textId="5B2BAA54" w:rsidR="00710ADB" w:rsidRDefault="00710ADB" w:rsidP="00710ADB">
                  <w:pPr>
                    <w:shd w:val="clear" w:color="auto" w:fill="FFFF00"/>
                  </w:pPr>
                  <w:r>
                    <w:t>M</w:t>
                  </w:r>
                  <w:r w:rsidR="00C73237">
                    <w:t>3</w:t>
                  </w:r>
                  <w:r>
                    <w:t xml:space="preserve"> nut</w:t>
                  </w:r>
                </w:p>
              </w:txbxContent>
            </v:textbox>
          </v:shape>
        </w:pict>
      </w:r>
      <w:r>
        <w:rPr>
          <w:b/>
          <w:bCs/>
          <w:noProof/>
        </w:rPr>
        <w:pict w14:anchorId="045B0456">
          <v:shape id="_x0000_s2365" type="#_x0000_t32" style="position:absolute;margin-left:309.4pt;margin-top:66.1pt;width:69pt;height:55.8pt;z-index:251719680;mso-position-horizontal-relative:text;mso-position-vertical-relative:text" o:connectortype="straight" strokecolor="#f79646 [3209]">
            <v:stroke endarrow="block"/>
          </v:shape>
        </w:pict>
      </w:r>
      <w:r>
        <w:rPr>
          <w:b/>
          <w:bCs/>
          <w:noProof/>
        </w:rPr>
        <w:pict w14:anchorId="045B0456">
          <v:shape id="_x0000_s2364" type="#_x0000_t32" style="position:absolute;margin-left:215.65pt;margin-top:54.8pt;width:68.85pt;height:68.8pt;flip:x;z-index:251718656;mso-position-horizontal-relative:text;mso-position-vertical-relative:text" o:connectortype="straight" strokecolor="#f79646 [3209]">
            <v:stroke endarrow="block"/>
          </v:shape>
        </w:pict>
      </w:r>
      <w:r>
        <w:rPr>
          <w:b/>
          <w:bCs/>
          <w:noProof/>
        </w:rPr>
        <w:pict w14:anchorId="045B0456">
          <v:shape id="_x0000_s2363" type="#_x0000_t32" style="position:absolute;margin-left:229.65pt;margin-top:65.05pt;width:30.5pt;height:28.8pt;flip:x;z-index:251717632;mso-position-horizontal-relative:text;mso-position-vertical-relative:text" o:connectortype="straight" strokecolor="#f79646 [3209]">
            <v:stroke endarrow="block"/>
          </v:shape>
        </w:pict>
      </w:r>
      <w:r>
        <w:rPr>
          <w:b/>
          <w:bCs/>
          <w:noProof/>
        </w:rPr>
        <w:pict w14:anchorId="045B0456">
          <v:shape id="_x0000_s2361" type="#_x0000_t32" style="position:absolute;margin-left:151.95pt;margin-top:64.75pt;width:52.6pt;height:29.75pt;flip:x;z-index:251715584;mso-position-horizontal-relative:text;mso-position-vertical-relative:text" o:connectortype="straight" strokecolor="#f79646 [3209]">
            <v:stroke endarrow="block"/>
          </v:shape>
        </w:pict>
      </w:r>
      <w:r>
        <w:rPr>
          <w:b/>
          <w:bCs/>
          <w:noProof/>
        </w:rPr>
        <w:pict w14:anchorId="045B0456">
          <v:shape id="_x0000_s2362" type="#_x0000_t32" style="position:absolute;margin-left:138.4pt;margin-top:68.25pt;width:82.7pt;height:58.65pt;flip:x;z-index:251716608;mso-position-horizontal-relative:text;mso-position-vertical-relative:text" o:connectortype="straight" strokecolor="#f79646 [3209]">
            <v:stroke endarrow="block"/>
          </v:shape>
        </w:pict>
      </w:r>
      <w:r>
        <w:rPr>
          <w:b/>
          <w:bCs/>
          <w:noProof/>
        </w:rPr>
        <w:pict w14:anchorId="045B0456">
          <v:shape id="_x0000_s2371" type="#_x0000_t32" style="position:absolute;margin-left:287.4pt;margin-top:274.85pt;width:91.8pt;height:59.2pt;flip:x y;z-index:251723776;mso-position-horizontal-relative:text;mso-position-vertical-relative:text" o:connectortype="straight" strokecolor="#f79646 [3209]">
            <v:stroke endarrow="block"/>
          </v:shape>
        </w:pict>
      </w:r>
      <w:r>
        <w:rPr>
          <w:b/>
          <w:bCs/>
          <w:noProof/>
        </w:rPr>
        <w:pict w14:anchorId="6F028A1F">
          <v:shape id="_x0000_s2369" type="#_x0000_t202" style="position:absolute;margin-left:347.8pt;margin-top:334.05pt;width:131.25pt;height:40.35pt;z-index:251722752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<v:textbox>
              <w:txbxContent>
                <w:p w14:paraId="7D0C982E" w14:textId="51FB5134" w:rsidR="00D036DE" w:rsidRDefault="00D036DE" w:rsidP="00D036DE">
                  <w:pPr>
                    <w:shd w:val="clear" w:color="auto" w:fill="FFFF00"/>
                  </w:pPr>
                  <w:r>
                    <w:t xml:space="preserve">Note </w:t>
                  </w:r>
                  <w:r w:rsidR="00BE7AED">
                    <w:t xml:space="preserve">M4 spacers on left and right battery </w:t>
                  </w:r>
                  <w:proofErr w:type="gramStart"/>
                  <w:r w:rsidR="00BE7AED">
                    <w:t>clips</w:t>
                  </w:r>
                  <w:proofErr w:type="gramEnd"/>
                </w:p>
              </w:txbxContent>
            </v:textbox>
          </v:shape>
        </w:pict>
      </w:r>
      <w:r w:rsidR="00FA457D">
        <w:t xml:space="preserve">With </w:t>
      </w:r>
      <w:r w:rsidR="00513CD8">
        <w:t xml:space="preserve">the top plate </w:t>
      </w:r>
      <w:r w:rsidR="00A46B3E">
        <w:t xml:space="preserve">located over </w:t>
      </w:r>
      <w:r w:rsidR="00513CD8">
        <w:t xml:space="preserve">the </w:t>
      </w:r>
      <w:proofErr w:type="gramStart"/>
      <w:r w:rsidR="00513CD8">
        <w:t>bottom</w:t>
      </w:r>
      <w:r w:rsidR="00A46B3E">
        <w:t xml:space="preserve">, </w:t>
      </w:r>
      <w:r w:rsidR="00513CD8">
        <w:t xml:space="preserve"> </w:t>
      </w:r>
      <w:r w:rsidR="0038362E">
        <w:t>pass</w:t>
      </w:r>
      <w:proofErr w:type="gramEnd"/>
      <w:r w:rsidR="0038362E">
        <w:t xml:space="preserve"> the motor and sensor cables through the </w:t>
      </w:r>
      <w:r w:rsidR="00842238">
        <w:t xml:space="preserve">slots – see the </w:t>
      </w:r>
      <w:r w:rsidR="009E6D73">
        <w:t xml:space="preserve">wiring notes </w:t>
      </w:r>
      <w:r w:rsidR="00842238">
        <w:t xml:space="preserve">on the next page for details. </w:t>
      </w:r>
      <w:r w:rsidR="0009563C">
        <w:t xml:space="preserve"> Attach the top using five M3x12 machine screws </w:t>
      </w:r>
      <w:r w:rsidR="00EA0B2A">
        <w:t>and nuts.</w:t>
      </w:r>
      <w:r w:rsidR="008A02B1">
        <w:br w:type="page"/>
      </w:r>
      <w:r w:rsidR="004F37E3" w:rsidRPr="004F37E3">
        <w:rPr>
          <w:b/>
          <w:bCs/>
        </w:rPr>
        <w:lastRenderedPageBreak/>
        <w:t>Wiring Notes</w:t>
      </w:r>
    </w:p>
    <w:p w14:paraId="5FE7B4AD" w14:textId="77777777" w:rsidR="004F37E3" w:rsidRDefault="004F37E3" w:rsidP="004F37E3"/>
    <w:p w14:paraId="570B4AC1" w14:textId="77777777" w:rsidR="004F37E3" w:rsidRDefault="004F37E3" w:rsidP="004F37E3">
      <w:r>
        <w:t>Wiring is easiest if completed before the top is mounted to the base.</w:t>
      </w:r>
    </w:p>
    <w:p w14:paraId="673FBC41" w14:textId="77777777" w:rsidR="004F37E3" w:rsidRDefault="004F37E3" w:rsidP="004F37E3"/>
    <w:p w14:paraId="13260A45" w14:textId="77777777" w:rsidR="004F37E3" w:rsidRDefault="004F37E3" w:rsidP="004F37E3">
      <w:r>
        <w:t>With the PCB and LCD mounted to the top plate, connect the these together as follows:</w:t>
      </w:r>
    </w:p>
    <w:p w14:paraId="3564A7D3" w14:textId="77777777" w:rsidR="004F37E3" w:rsidRPr="006348D0" w:rsidRDefault="004F37E3" w:rsidP="004F37E3">
      <w:pPr>
        <w:pStyle w:val="ListParagraph"/>
        <w:numPr>
          <w:ilvl w:val="0"/>
          <w:numId w:val="11"/>
        </w:numPr>
        <w:spacing w:after="0" w:line="259" w:lineRule="auto"/>
      </w:pPr>
      <w:r w:rsidRPr="006348D0">
        <w:t>Connect the cable plug onto the 8 pin LCD connector on the PCB.</w:t>
      </w:r>
    </w:p>
    <w:p w14:paraId="71870A50" w14:textId="77777777" w:rsidR="004F37E3" w:rsidRDefault="004F37E3" w:rsidP="004F37E3">
      <w:pPr>
        <w:pStyle w:val="ListParagraph"/>
        <w:numPr>
          <w:ilvl w:val="0"/>
          <w:numId w:val="11"/>
        </w:numPr>
        <w:spacing w:after="0" w:line="259" w:lineRule="auto"/>
      </w:pPr>
      <w:r w:rsidRPr="006348D0">
        <w:t xml:space="preserve">Thread the other end of the cable down through the top plate hole nearest the connector and up on the hole nearest the LCD. </w:t>
      </w:r>
    </w:p>
    <w:p w14:paraId="64A395E6" w14:textId="77777777" w:rsidR="004F37E3" w:rsidRDefault="004F37E3" w:rsidP="004F37E3">
      <w:pPr>
        <w:pStyle w:val="ListParagraph"/>
        <w:numPr>
          <w:ilvl w:val="0"/>
          <w:numId w:val="11"/>
        </w:numPr>
        <w:spacing w:after="0" w:line="259" w:lineRule="auto"/>
      </w:pPr>
      <w:r>
        <w:t>Run the wire under the corner of the PCB and plug the cable into the LCD.</w:t>
      </w:r>
    </w:p>
    <w:p w14:paraId="72BA75B0" w14:textId="77777777" w:rsidR="004F37E3" w:rsidRDefault="004F37E3" w:rsidP="004F37E3">
      <w:pPr>
        <w:spacing w:after="0"/>
      </w:pPr>
    </w:p>
    <w:p w14:paraId="7641D8AC" w14:textId="77777777" w:rsidR="004F37E3" w:rsidRDefault="004F37E3" w:rsidP="004F37E3">
      <w:pPr>
        <w:spacing w:after="0"/>
      </w:pPr>
      <w:r>
        <w:t>With the top plate loosely positioned over the base:</w:t>
      </w:r>
    </w:p>
    <w:p w14:paraId="57222283" w14:textId="77777777" w:rsidR="004F37E3" w:rsidRDefault="004F37E3" w:rsidP="004F37E3">
      <w:pPr>
        <w:pStyle w:val="ListParagraph"/>
        <w:numPr>
          <w:ilvl w:val="0"/>
          <w:numId w:val="12"/>
        </w:numPr>
        <w:spacing w:after="0" w:line="259" w:lineRule="auto"/>
      </w:pPr>
      <w:r>
        <w:t xml:space="preserve">Thread the motor wires </w:t>
      </w:r>
      <w:proofErr w:type="gramStart"/>
      <w:r>
        <w:t>through  holes</w:t>
      </w:r>
      <w:proofErr w:type="gramEnd"/>
      <w:r>
        <w:t xml:space="preserve"> near each motor</w:t>
      </w:r>
    </w:p>
    <w:p w14:paraId="5392E84F" w14:textId="77777777" w:rsidR="004F37E3" w:rsidRDefault="004F37E3" w:rsidP="004F37E3">
      <w:pPr>
        <w:pStyle w:val="ListParagraph"/>
        <w:numPr>
          <w:ilvl w:val="0"/>
          <w:numId w:val="12"/>
        </w:numPr>
        <w:spacing w:after="0" w:line="259" w:lineRule="auto"/>
      </w:pPr>
      <w:r>
        <w:t xml:space="preserve">Thread the </w:t>
      </w:r>
      <w:proofErr w:type="gramStart"/>
      <w:r>
        <w:t>four pin</w:t>
      </w:r>
      <w:proofErr w:type="gramEnd"/>
      <w:r>
        <w:t xml:space="preserve"> bump switch connector through the right hand side motor hole</w:t>
      </w:r>
    </w:p>
    <w:p w14:paraId="45E70E0B" w14:textId="77777777" w:rsidR="004F37E3" w:rsidRDefault="004F37E3" w:rsidP="004F37E3">
      <w:pPr>
        <w:pStyle w:val="ListParagraph"/>
        <w:numPr>
          <w:ilvl w:val="0"/>
          <w:numId w:val="12"/>
        </w:numPr>
        <w:spacing w:after="0" w:line="259" w:lineRule="auto"/>
      </w:pPr>
      <w:r>
        <w:t>Thread the six pin IR connector through the left side motor hole</w:t>
      </w:r>
    </w:p>
    <w:p w14:paraId="4C1292B0" w14:textId="77777777" w:rsidR="004F37E3" w:rsidRDefault="004F37E3" w:rsidP="004F37E3">
      <w:pPr>
        <w:pStyle w:val="ListParagraph"/>
        <w:numPr>
          <w:ilvl w:val="0"/>
          <w:numId w:val="12"/>
        </w:numPr>
        <w:spacing w:after="0" w:line="259" w:lineRule="auto"/>
      </w:pPr>
      <w:r>
        <w:t>If using a servo, thread the servo cable through the hole nearest the LCD</w:t>
      </w:r>
    </w:p>
    <w:p w14:paraId="7F9249D8" w14:textId="77777777" w:rsidR="004F37E3" w:rsidRDefault="004F37E3" w:rsidP="004F37E3">
      <w:pPr>
        <w:spacing w:after="0"/>
      </w:pPr>
    </w:p>
    <w:p w14:paraId="2A27D07E" w14:textId="77777777" w:rsidR="004F37E3" w:rsidRPr="006348D0" w:rsidRDefault="004F37E3" w:rsidP="004F37E3">
      <w:pPr>
        <w:spacing w:after="0"/>
      </w:pPr>
      <w:r>
        <w:t xml:space="preserve">Attach the top and bottom plates as shown in figure </w:t>
      </w:r>
      <w:proofErr w:type="gramStart"/>
      <w:r>
        <w:t>17</w:t>
      </w:r>
      <w:proofErr w:type="gramEnd"/>
      <w:r>
        <w:t xml:space="preserve"> </w:t>
      </w:r>
      <w:r w:rsidRPr="006348D0">
        <w:t xml:space="preserve"> </w:t>
      </w:r>
    </w:p>
    <w:p w14:paraId="54763056" w14:textId="77777777" w:rsidR="004F37E3" w:rsidRDefault="004F37E3" w:rsidP="004F37E3"/>
    <w:p w14:paraId="552946C8" w14:textId="73CBCB91" w:rsidR="004F37E3" w:rsidRDefault="004F37E3" w:rsidP="004F37E3">
      <w:r>
        <w:t xml:space="preserve">Plug in the connectors as shown in </w:t>
      </w:r>
      <w:r w:rsidR="00E8558F">
        <w:t xml:space="preserve">the Mirto wiring </w:t>
      </w:r>
      <w:r>
        <w:t>Figure 19</w:t>
      </w:r>
    </w:p>
    <w:p w14:paraId="2B8D43F2" w14:textId="77777777" w:rsidR="004F37E3" w:rsidRDefault="004F37E3" w:rsidP="004F37E3">
      <w:r>
        <w:t>Plug the battery connector to the round DC connector.</w:t>
      </w:r>
    </w:p>
    <w:p w14:paraId="657453DC" w14:textId="77777777" w:rsidR="004F37E3" w:rsidRDefault="004F37E3" w:rsidP="004F37E3">
      <w:r>
        <w:t xml:space="preserve">If using the distance sensor, connect the </w:t>
      </w:r>
      <w:proofErr w:type="gramStart"/>
      <w:r>
        <w:t>four pin</w:t>
      </w:r>
      <w:proofErr w:type="gramEnd"/>
      <w:r>
        <w:t xml:space="preserve"> cable as follows:</w:t>
      </w:r>
    </w:p>
    <w:p w14:paraId="3AC1FA8F" w14:textId="77777777" w:rsidR="004F37E3" w:rsidRDefault="004F37E3" w:rsidP="004F37E3">
      <w:pPr>
        <w:pStyle w:val="ListParagraph"/>
        <w:numPr>
          <w:ilvl w:val="0"/>
          <w:numId w:val="13"/>
        </w:numPr>
        <w:spacing w:after="160" w:line="259" w:lineRule="auto"/>
      </w:pPr>
      <w:r>
        <w:t>The white plug connects to the PCB socket marked Stemma I2C1</w:t>
      </w:r>
    </w:p>
    <w:p w14:paraId="3EB61F69" w14:textId="77777777" w:rsidR="004F37E3" w:rsidRPr="00DB214F" w:rsidRDefault="004F37E3" w:rsidP="004F37E3">
      <w:pPr>
        <w:pStyle w:val="ListParagraph"/>
        <w:numPr>
          <w:ilvl w:val="0"/>
          <w:numId w:val="13"/>
        </w:numPr>
        <w:spacing w:after="160" w:line="259" w:lineRule="auto"/>
      </w:pPr>
      <w:r>
        <w:t xml:space="preserve">The black end </w:t>
      </w:r>
      <w:proofErr w:type="gramStart"/>
      <w:r>
        <w:t>connected</w:t>
      </w:r>
      <w:proofErr w:type="gramEnd"/>
      <w:r>
        <w:t xml:space="preserve"> to the distance sensor, note the black wire must connected to the side marked GND.</w:t>
      </w:r>
    </w:p>
    <w:p w14:paraId="5C47F428" w14:textId="6BDFC25A" w:rsidR="004F37E3" w:rsidRDefault="004F37E3">
      <w:r>
        <w:br w:type="page"/>
      </w:r>
    </w:p>
    <w:p w14:paraId="124EB525" w14:textId="0F793A7C" w:rsidR="00CA1E09" w:rsidRPr="00DE0952" w:rsidRDefault="00DE0952" w:rsidP="003C3243">
      <w:pPr>
        <w:rPr>
          <w:b/>
          <w:bCs/>
        </w:rPr>
      </w:pPr>
      <w:r w:rsidRPr="00DE0952">
        <w:rPr>
          <w:b/>
          <w:bCs/>
        </w:rPr>
        <w:lastRenderedPageBreak/>
        <w:t>Mirto 2023 wiring</w:t>
      </w:r>
    </w:p>
    <w:p w14:paraId="00B58467" w14:textId="2DE22B19" w:rsidR="00DA777F" w:rsidRDefault="00DA777F" w:rsidP="003C3243"/>
    <w:p w14:paraId="33ADD620" w14:textId="7B68FD38" w:rsidR="00DA777F" w:rsidRDefault="00DA777F" w:rsidP="00DA777F"/>
    <w:p w14:paraId="5AE9FE4E" w14:textId="716C78DB" w:rsidR="00DE0952" w:rsidRDefault="00F2164E">
      <w:r>
        <w:rPr>
          <w:noProof/>
        </w:rPr>
        <w:pict w14:anchorId="11AADA9F">
          <v:shape id="_x0000_s2334" type="#_x0000_t32" style="position:absolute;margin-left:311.2pt;margin-top:323.3pt;width:47.35pt;height:.75pt;flip:x y;z-index:251709440;visibility:visible;mso-position-horizontal-relative:text;mso-position-vertical-relative:text;mso-width-relative:margin;mso-height-relative:margin" o:connectortype="straight" adj="10800,11754450,-276796" strokecolor="white [3212]" strokeweight="3pt">
            <v:stroke endarrow="block"/>
          </v:shape>
        </w:pict>
      </w:r>
      <w:r>
        <w:rPr>
          <w:noProof/>
        </w:rPr>
        <w:pict w14:anchorId="11AADA9F">
          <v:shape id="Straight Arrow Connector 38" o:spid="_x0000_s2211" type="#_x0000_t32" style="position:absolute;margin-left:305.9pt;margin-top:278.35pt;width:30.05pt;height:.75pt;flip:x;z-index:251684864;visibility:visible;mso-position-horizontal-relative:text;mso-position-vertical-relative:text;mso-width-relative:margin;mso-height-relative:margin" o:connectortype="straight" adj="10800,11754450,-276796" strokecolor="white [3212]" strokeweight="3pt">
            <v:stroke endarrow="block"/>
          </v:shape>
        </w:pict>
      </w:r>
      <w:r w:rsidR="00A05012">
        <w:rPr>
          <w:noProof/>
        </w:rPr>
        <w:drawing>
          <wp:anchor distT="0" distB="0" distL="114300" distR="114300" simplePos="0" relativeHeight="251656704" behindDoc="0" locked="0" layoutInCell="1" allowOverlap="1" wp14:anchorId="6A7CC506" wp14:editId="17BAD0DD">
            <wp:simplePos x="0" y="0"/>
            <wp:positionH relativeFrom="column">
              <wp:posOffset>-180975</wp:posOffset>
            </wp:positionH>
            <wp:positionV relativeFrom="paragraph">
              <wp:posOffset>176313</wp:posOffset>
            </wp:positionV>
            <wp:extent cx="6242360" cy="6073119"/>
            <wp:effectExtent l="0" t="76200" r="0" b="61595"/>
            <wp:wrapNone/>
            <wp:docPr id="707020611" name="Picture 2" descr="A red toy car with wheels and 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020611" name="Picture 2" descr="A red toy car with wheels and a circuit boar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242360" cy="607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0B282360">
          <v:shape id="_x0000_s2511" type="#_x0000_t202" style="position:absolute;margin-left:183.35pt;margin-top:507pt;width:138.85pt;height:22.4pt;z-index:251741184;visibility:visible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2582C8AC" w14:textId="70BC6DFB" w:rsidR="00467F9F" w:rsidRPr="009D0AA9" w:rsidRDefault="00467F9F" w:rsidP="00467F9F">
                  <w:pPr>
                    <w:pStyle w:val="Caption"/>
                    <w:rPr>
                      <w:noProof/>
                    </w:rPr>
                  </w:pPr>
                  <w:r>
                    <w:t>Figure 19: Electrical connections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739DB89F">
          <v:shape id="_x0000_s2208" type="#_x0000_t202" style="position:absolute;margin-left:143.9pt;margin-top:539.95pt;width:257.85pt;height:64.3pt;z-index:251683840;visibility:visible;mso-height-percent:200;mso-wrap-distance-top:3.6pt;mso-wrap-distance-bottom:3.6pt;mso-position-horizontal-relative:text;mso-position-vertical-relative:text;mso-height-percent:200;mso-width-relative:margin;mso-height-relative:margin" fillcolor="yellow">
            <v:textbox style="mso-fit-shape-to-text:t">
              <w:txbxContent>
                <w:p w14:paraId="0E508A3F" w14:textId="77777777" w:rsidR="00DA777F" w:rsidRDefault="00DA777F" w:rsidP="00DA777F">
                  <w:r>
                    <w:t>Wire colors may vary on the LCD cable. Ensure that the order of the colors on the LCD connecter is the same as the PCB connector.</w:t>
                  </w:r>
                </w:p>
              </w:txbxContent>
            </v:textbox>
            <w10:wrap type="square"/>
          </v:shape>
        </w:pict>
      </w:r>
      <w:r w:rsidR="00000000">
        <w:rPr>
          <w:noProof/>
        </w:rPr>
        <w:pict w14:anchorId="4D5D5A7F">
          <v:shape id="_x0000_s2318" type="#_x0000_t202" style="position:absolute;margin-left:71.15pt;margin-top:280.4pt;width:75.3pt;height:32.25pt;z-index:251695104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18">
              <w:txbxContent>
                <w:p w14:paraId="167FEABF" w14:textId="4EC3F1ED" w:rsidR="0034042E" w:rsidRPr="009E0F0B" w:rsidRDefault="0034042E" w:rsidP="0034042E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proofErr w:type="gramStart"/>
                  <w:r w:rsidRPr="009E0F0B">
                    <w:rPr>
                      <w:sz w:val="18"/>
                      <w:szCs w:val="18"/>
                    </w:rPr>
                    <w:t>S</w:t>
                  </w:r>
                  <w:r>
                    <w:rPr>
                      <w:sz w:val="18"/>
                      <w:szCs w:val="18"/>
                    </w:rPr>
                    <w:t xml:space="preserve">ervo </w:t>
                  </w:r>
                  <w:r w:rsidR="00CB24B9">
                    <w:rPr>
                      <w:sz w:val="18"/>
                      <w:szCs w:val="18"/>
                    </w:rPr>
                    <w:t xml:space="preserve"> </w:t>
                  </w:r>
                  <w:r w:rsidR="00F303D0">
                    <w:rPr>
                      <w:sz w:val="18"/>
                      <w:szCs w:val="18"/>
                    </w:rPr>
                    <w:t>g</w:t>
                  </w:r>
                  <w:r w:rsidR="00CB24B9">
                    <w:rPr>
                      <w:sz w:val="18"/>
                      <w:szCs w:val="18"/>
                    </w:rPr>
                    <w:t>round</w:t>
                  </w:r>
                  <w:proofErr w:type="gramEnd"/>
                  <w:r w:rsidR="00CB24B9">
                    <w:rPr>
                      <w:sz w:val="18"/>
                      <w:szCs w:val="18"/>
                    </w:rPr>
                    <w:t xml:space="preserve"> </w:t>
                  </w:r>
                  <w:r w:rsidR="00F303D0">
                    <w:rPr>
                      <w:sz w:val="18"/>
                      <w:szCs w:val="18"/>
                    </w:rPr>
                    <w:t xml:space="preserve">wire </w:t>
                  </w:r>
                  <w:r w:rsidR="00C84498">
                    <w:rPr>
                      <w:sz w:val="18"/>
                      <w:szCs w:val="18"/>
                    </w:rPr>
                    <w:t>this side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8DA9C14">
          <v:shape id="_x0000_s2320" type="#_x0000_t32" style="position:absolute;margin-left:137.6pt;margin-top:289.25pt;width:39.15pt;height:9pt;flip:y;z-index:251696128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11AADA9F">
          <v:shape id="_x0000_s2534" type="#_x0000_t32" style="position:absolute;margin-left:310.2pt;margin-top:236.4pt;width:27.95pt;height:3.45pt;flip:x y;z-index:251744256;visibility:visible;mso-position-horizontal-relative:text;mso-position-vertical-relative:text;mso-width-relative:margin;mso-height-relative:margin" o:connectortype="straight" adj="10800,11754450,-276796" strokecolor="white [3212]" strokeweight="3pt">
            <v:stroke endarrow="block"/>
          </v:shape>
        </w:pict>
      </w:r>
      <w:r w:rsidR="00000000">
        <w:rPr>
          <w:noProof/>
        </w:rPr>
        <w:pict w14:anchorId="4D5D5A7F">
          <v:shape id="_x0000_s2535" type="#_x0000_t202" style="position:absolute;margin-left:326.65pt;margin-top:219.95pt;width:62.5pt;height:31.55pt;z-index:251745280;visibility:visible;mso-wrap-distance-top:3.6pt;mso-wrap-distance-bottom:3.6pt;mso-position-horizontal-relative:text;mso-position-vertical-relative:text;mso-width-relative:margin;mso-height-relative:margin" fillcolor="#d6e3bc [1302]">
            <v:textbox style="mso-next-textbox:#_x0000_s2535">
              <w:txbxContent>
                <w:p w14:paraId="359CA41D" w14:textId="0C5A3B74" w:rsidR="009B00D5" w:rsidRPr="009E0F0B" w:rsidRDefault="009B00D5" w:rsidP="009B00D5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Test pushbutton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4D5D5A7F">
          <v:shape id="_x0000_s2331" type="#_x0000_t202" style="position:absolute;margin-left:102.25pt;margin-top:124.4pt;width:52.85pt;height:31.35pt;z-index:251706368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31">
              <w:txbxContent>
                <w:p w14:paraId="23CB20A0" w14:textId="38F42D42" w:rsidR="00467C74" w:rsidRPr="009E0F0B" w:rsidRDefault="00467C74" w:rsidP="00467C74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Motor connector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4D5D5A7F">
          <v:shape id="_x0000_s2325" type="#_x0000_t202" style="position:absolute;margin-left:286.9pt;margin-top:116.95pt;width:55.75pt;height:32.8pt;z-index:251700224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25">
              <w:txbxContent>
                <w:p w14:paraId="473E19B2" w14:textId="2F6D41C3" w:rsidR="008A546A" w:rsidRPr="009E0F0B" w:rsidRDefault="00232889" w:rsidP="008A546A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Motor connector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4D5D5A7F">
          <v:shape id="_x0000_s2336" type="#_x0000_t202" style="position:absolute;margin-left:339pt;margin-top:180.95pt;width:40.4pt;height:29.6pt;z-index:251711488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36">
              <w:txbxContent>
                <w:p w14:paraId="0522FE5E" w14:textId="77777777" w:rsidR="00CD5730" w:rsidRDefault="00CD5730" w:rsidP="00CD5730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Bump</w:t>
                  </w:r>
                </w:p>
                <w:p w14:paraId="508A2B50" w14:textId="1F9510C6" w:rsidR="00CD5730" w:rsidRPr="009E0F0B" w:rsidRDefault="00383E52" w:rsidP="00CD5730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cable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4D5D5A7F">
          <v:shape id="_x0000_s2329" type="#_x0000_t202" style="position:absolute;margin-left:333.2pt;margin-top:258.45pt;width:53.75pt;height:31.55pt;z-index:251704320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29">
              <w:txbxContent>
                <w:p w14:paraId="6D69BEBE" w14:textId="0BB663FA" w:rsidR="00467C74" w:rsidRPr="009E0F0B" w:rsidRDefault="00E1796A" w:rsidP="00467C74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Battery connector 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8DA9C14">
          <v:shape id="_x0000_s2330" type="#_x0000_t32" style="position:absolute;margin-left:302.35pt;margin-top:192.35pt;width:39.9pt;height:6.3pt;flip:x y;z-index:251705344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11AADA9F">
          <v:shape id="_x0000_s2532" type="#_x0000_t32" style="position:absolute;margin-left:244.55pt;margin-top:351.55pt;width:11.4pt;height:19.65pt;flip:x y;z-index:251742208;visibility:visible;mso-position-horizontal-relative:text;mso-position-vertical-relative:text;mso-width-relative:margin;mso-height-relative:margin" o:connectortype="straight" adj="10800,11754450,-276796" strokecolor="white [3212]" strokeweight="3pt">
            <v:stroke endarrow="block"/>
          </v:shape>
        </w:pict>
      </w:r>
      <w:r w:rsidR="00000000">
        <w:rPr>
          <w:noProof/>
        </w:rPr>
        <w:pict w14:anchorId="4D5D5A7F">
          <v:shape id="_x0000_s2533" type="#_x0000_t202" style="position:absolute;margin-left:236.35pt;margin-top:368.9pt;width:59.4pt;height:19.4pt;z-index:251743232;visibility:visible;mso-wrap-distance-top:3.6pt;mso-wrap-distance-bottom:3.6pt;mso-position-horizontal-relative:text;mso-position-vertical-relative:text;mso-width-relative:margin;mso-height-relative:margin" fillcolor="#fde9d9 [665]">
            <v:textbox style="mso-next-textbox:#_x0000_s2533">
              <w:txbxContent>
                <w:p w14:paraId="37257108" w14:textId="48C68EA2" w:rsidR="00825A58" w:rsidRDefault="00C52653" w:rsidP="00825A58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 xml:space="preserve">Micro USB 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4B8F1DE3">
          <v:shape id="Straight Arrow Connector 37" o:spid="_x0000_s2293" type="#_x0000_t32" style="position:absolute;margin-left:252.8pt;margin-top:401.05pt;width:73.3pt;height:10.5pt;flip:x;z-index:251713536;visibility:visible;mso-position-horizontal-relative:text;mso-position-vertical-relative:text;mso-width-relative:margin;mso-height-relative:margin" o:connectortype="straight" adj="10800,1130194,-117312" strokecolor="white [3212]" strokeweight="3pt">
            <v:stroke endarrow="block"/>
          </v:shape>
        </w:pict>
      </w:r>
      <w:r w:rsidR="00000000">
        <w:rPr>
          <w:noProof/>
        </w:rPr>
        <w:pict w14:anchorId="11A88CAE">
          <v:shape id="_x0000_s2294" type="#_x0000_t32" style="position:absolute;margin-left:330.7pt;margin-top:352.75pt;width:18.1pt;height:24.2pt;flip:x y;z-index:251714560;visibility:visible;mso-position-horizontal-relative:text;mso-position-vertical-relative:text;mso-width-relative:margin;mso-height-relative:margin" o:connectortype="straight" adj="10800,598759,-309159" strokecolor="white [3212]" strokeweight="3pt">
            <v:stroke endarrow="block"/>
          </v:shape>
        </w:pict>
      </w:r>
      <w:r w:rsidR="00000000">
        <w:rPr>
          <w:noProof/>
        </w:rPr>
        <w:pict w14:anchorId="47AA1A78">
          <v:shape id="_x0000_s2292" type="#_x0000_t202" style="position:absolute;margin-left:317.65pt;margin-top:373.1pt;width:55.75pt;height:54.15pt;z-index:251712512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292">
              <w:txbxContent>
                <w:p w14:paraId="126E7E54" w14:textId="77777777" w:rsidR="00263438" w:rsidRPr="009E0F0B" w:rsidRDefault="00263438" w:rsidP="00263438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 w:rsidRPr="009E0F0B">
                    <w:rPr>
                      <w:sz w:val="18"/>
                      <w:szCs w:val="18"/>
                    </w:rPr>
                    <w:t>Same</w:t>
                  </w:r>
                </w:p>
                <w:p w14:paraId="33F11BE8" w14:textId="77777777" w:rsidR="00263438" w:rsidRPr="009E0F0B" w:rsidRDefault="00263438" w:rsidP="00263438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 w:rsidRPr="009E0F0B">
                    <w:rPr>
                      <w:sz w:val="18"/>
                      <w:szCs w:val="18"/>
                    </w:rPr>
                    <w:t>Color</w:t>
                  </w:r>
                </w:p>
                <w:p w14:paraId="43C86062" w14:textId="77777777" w:rsidR="00263438" w:rsidRPr="009E0F0B" w:rsidRDefault="00263438" w:rsidP="00263438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 w:rsidRPr="009E0F0B">
                    <w:rPr>
                      <w:sz w:val="18"/>
                      <w:szCs w:val="18"/>
                    </w:rPr>
                    <w:t>wire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4D5D5A7F">
          <v:shape id="_x0000_s2335" type="#_x0000_t202" style="position:absolute;margin-left:353.8pt;margin-top:299.8pt;width:52.75pt;height:30.8pt;z-index:251710464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35">
              <w:txbxContent>
                <w:p w14:paraId="6303D200" w14:textId="033F2BCE" w:rsidR="002F6F3B" w:rsidRDefault="002F6F3B" w:rsidP="002F6F3B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LCD</w:t>
                  </w:r>
                </w:p>
                <w:p w14:paraId="34416F23" w14:textId="47D7E1A9" w:rsidR="002F6F3B" w:rsidRPr="009E0F0B" w:rsidRDefault="002F6F3B" w:rsidP="002F6F3B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connector</w:t>
                  </w:r>
                </w:p>
              </w:txbxContent>
            </v:textbox>
          </v:shape>
        </w:pict>
      </w:r>
      <w:r w:rsidR="00000000">
        <w:rPr>
          <w:noProof/>
        </w:rPr>
        <w:pict w14:anchorId="08DA9C14">
          <v:shape id="_x0000_s2333" type="#_x0000_t32" style="position:absolute;margin-left:317.65pt;margin-top:146.85pt;width:14.85pt;height:13.9pt;flip:x;z-index:251708416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08DA9C14">
          <v:shape id="_x0000_s2332" type="#_x0000_t32" style="position:absolute;margin-left:137.6pt;margin-top:151.2pt;width:20.75pt;height:14.65pt;z-index:251707392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08DA9C14">
          <v:shape id="_x0000_s2328" type="#_x0000_t32" style="position:absolute;margin-left:149.25pt;margin-top:237.05pt;width:22.55pt;height:17.05pt;flip:y;z-index:251703296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4D5D5A7F">
          <v:shape id="_x0000_s2327" type="#_x0000_t202" style="position:absolute;margin-left:97.8pt;margin-top:231.9pt;width:55.75pt;height:34pt;z-index:251702272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27">
              <w:txbxContent>
                <w:p w14:paraId="26B2489E" w14:textId="67B58238" w:rsidR="003626E7" w:rsidRPr="009E0F0B" w:rsidRDefault="00155FAE" w:rsidP="003626E7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Distance</w:t>
                  </w:r>
                  <w:r w:rsidR="003626E7">
                    <w:rPr>
                      <w:sz w:val="18"/>
                      <w:szCs w:val="18"/>
                    </w:rPr>
                    <w:t xml:space="preserve"> </w:t>
                  </w:r>
                  <w:r>
                    <w:rPr>
                      <w:sz w:val="18"/>
                      <w:szCs w:val="18"/>
                    </w:rPr>
                    <w:t>sensor</w:t>
                  </w:r>
                  <w:r w:rsidR="003626E7">
                    <w:rPr>
                      <w:sz w:val="18"/>
                      <w:szCs w:val="18"/>
                    </w:rPr>
                    <w:t xml:space="preserve"> </w:t>
                  </w:r>
                </w:p>
                <w:p w14:paraId="2098A127" w14:textId="77777777" w:rsidR="003626E7" w:rsidRPr="009E0F0B" w:rsidRDefault="003626E7" w:rsidP="003626E7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 w:rsidR="00000000">
        <w:rPr>
          <w:noProof/>
        </w:rPr>
        <w:pict w14:anchorId="08DA9C14">
          <v:shape id="_x0000_s2326" type="#_x0000_t32" style="position:absolute;margin-left:137.6pt;margin-top:211.2pt;width:29.9pt;height:5.45pt;flip:y;z-index:251701248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4D5D5A7F">
          <v:shape id="_x0000_s2324" type="#_x0000_t202" style="position:absolute;margin-left:93.5pt;margin-top:205.95pt;width:55.75pt;height:16.25pt;z-index:251699200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24">
              <w:txbxContent>
                <w:p w14:paraId="550C49A7" w14:textId="7B2DB78E" w:rsidR="008A546A" w:rsidRPr="009E0F0B" w:rsidRDefault="003626E7" w:rsidP="008A546A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IR Cable</w:t>
                  </w:r>
                  <w:r w:rsidR="008A546A">
                    <w:rPr>
                      <w:sz w:val="18"/>
                      <w:szCs w:val="18"/>
                    </w:rPr>
                    <w:t xml:space="preserve"> </w:t>
                  </w:r>
                </w:p>
                <w:p w14:paraId="53726488" w14:textId="77777777" w:rsidR="008A546A" w:rsidRPr="009E0F0B" w:rsidRDefault="008A546A" w:rsidP="008A546A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 w:rsidR="00000000">
        <w:rPr>
          <w:noProof/>
        </w:rPr>
        <w:pict w14:anchorId="08DA9C14">
          <v:shape id="_x0000_s2322" type="#_x0000_t32" style="position:absolute;margin-left:116.2pt;margin-top:337.9pt;width:27pt;height:23.05pt;flip:y;z-index:251698176;visibility:visible;mso-position-horizontal-relative:text;mso-position-vertical-relative:text;mso-width-relative:margin;mso-height-relative:margin" o:connectortype="straight" adj="10800,674260,-75012" strokecolor="white [3212]" strokeweight="3pt">
            <v:stroke endarrow="block"/>
          </v:shape>
        </w:pict>
      </w:r>
      <w:r w:rsidR="00000000">
        <w:rPr>
          <w:noProof/>
        </w:rPr>
        <w:pict w14:anchorId="4D5D5A7F">
          <v:shape id="_x0000_s2321" type="#_x0000_t202" style="position:absolute;margin-left:63.75pt;margin-top:347.55pt;width:55.75pt;height:43.6pt;z-index:251697152;visibility:visible;mso-wrap-distance-top:3.6pt;mso-wrap-distance-bottom:3.6pt;mso-position-horizontal-relative:text;mso-position-vertical-relative:tex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<v:textbox style="mso-next-textbox:#_x0000_s2321">
              <w:txbxContent>
                <w:p w14:paraId="6F69615A" w14:textId="19A7F1A4" w:rsidR="00F303D0" w:rsidRPr="009E0F0B" w:rsidRDefault="00BE4864" w:rsidP="00F303D0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LCD cable through this hole</w:t>
                  </w:r>
                  <w:r w:rsidR="00F303D0">
                    <w:rPr>
                      <w:sz w:val="18"/>
                      <w:szCs w:val="18"/>
                    </w:rPr>
                    <w:t xml:space="preserve"> </w:t>
                  </w:r>
                </w:p>
                <w:p w14:paraId="38C8AB96" w14:textId="77777777" w:rsidR="00F303D0" w:rsidRPr="009E0F0B" w:rsidRDefault="00F303D0" w:rsidP="00F303D0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  <w:r>
                    <w:rPr>
                      <w:sz w:val="18"/>
                      <w:szCs w:val="18"/>
                    </w:rPr>
                    <w:t>ground wire here</w:t>
                  </w:r>
                </w:p>
                <w:p w14:paraId="056B76EF" w14:textId="77777777" w:rsidR="00F303D0" w:rsidRPr="009E0F0B" w:rsidRDefault="00F303D0" w:rsidP="00F303D0">
                  <w:pPr>
                    <w:spacing w:after="0"/>
                    <w:jc w:val="center"/>
                    <w:rPr>
                      <w:sz w:val="18"/>
                      <w:szCs w:val="18"/>
                    </w:rPr>
                  </w:pPr>
                </w:p>
              </w:txbxContent>
            </v:textbox>
          </v:shape>
        </w:pict>
      </w:r>
      <w:r w:rsidR="00DA777F">
        <w:br w:type="page"/>
      </w:r>
    </w:p>
    <w:p w14:paraId="06002078" w14:textId="1A82706A" w:rsidR="00C45738" w:rsidRPr="009E0F0B" w:rsidRDefault="00C45738" w:rsidP="00C45738">
      <w:pPr>
        <w:rPr>
          <w:sz w:val="24"/>
          <w:szCs w:val="24"/>
        </w:rPr>
      </w:pPr>
      <w:r>
        <w:rPr>
          <w:b/>
          <w:bCs/>
          <w:sz w:val="24"/>
          <w:szCs w:val="24"/>
        </w:rPr>
        <w:lastRenderedPageBreak/>
        <w:t xml:space="preserve">Attach Wheels </w:t>
      </w:r>
    </w:p>
    <w:p w14:paraId="4DEA53A4" w14:textId="77777777" w:rsidR="00C45738" w:rsidRDefault="00C45738" w:rsidP="00C45738">
      <w:r>
        <w:t xml:space="preserve">Push the wheels onto the hubs and attach with M4X8 machine </w:t>
      </w:r>
      <w:proofErr w:type="gramStart"/>
      <w:r>
        <w:t>screws</w:t>
      </w:r>
      <w:proofErr w:type="gramEnd"/>
    </w:p>
    <w:p w14:paraId="31978F53" w14:textId="77777777" w:rsidR="00C45738" w:rsidRDefault="00C45738" w:rsidP="00C45738">
      <w:pPr>
        <w:spacing w:after="0"/>
      </w:pPr>
      <w:r>
        <w:rPr>
          <w:noProof/>
        </w:rPr>
        <w:drawing>
          <wp:anchor distT="0" distB="0" distL="114300" distR="114300" simplePos="0" relativeHeight="251626496" behindDoc="1" locked="0" layoutInCell="1" allowOverlap="1" wp14:anchorId="683F2A6C" wp14:editId="0E4716CA">
            <wp:simplePos x="0" y="0"/>
            <wp:positionH relativeFrom="column">
              <wp:posOffset>1292353</wp:posOffset>
            </wp:positionH>
            <wp:positionV relativeFrom="paragraph">
              <wp:posOffset>122701</wp:posOffset>
            </wp:positionV>
            <wp:extent cx="2718816" cy="1539475"/>
            <wp:effectExtent l="0" t="0" r="0" b="0"/>
            <wp:wrapNone/>
            <wp:docPr id="452" name="Picture 452" descr="A picture containing wheel, auto part, tire, tran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" name="Picture 452" descr="A picture containing wheel, auto part, tire, transpo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420" cy="1540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Hardware:</w:t>
      </w:r>
    </w:p>
    <w:p w14:paraId="1E622757" w14:textId="77777777" w:rsidR="00C45738" w:rsidRDefault="00C45738" w:rsidP="00C45738">
      <w:r>
        <w:t>2 M4 x 8 machine screws</w:t>
      </w:r>
    </w:p>
    <w:p w14:paraId="34909D29" w14:textId="77777777" w:rsidR="00D963BD" w:rsidRDefault="00D963BD" w:rsidP="00C45738"/>
    <w:p w14:paraId="6DB93A2B" w14:textId="77777777" w:rsidR="00D963BD" w:rsidRDefault="00D963BD" w:rsidP="00C45738"/>
    <w:p w14:paraId="7C18974D" w14:textId="77777777" w:rsidR="00D963BD" w:rsidRDefault="00D963BD" w:rsidP="00C45738"/>
    <w:p w14:paraId="565D4B71" w14:textId="14DBBCDC" w:rsidR="00D963BD" w:rsidRDefault="00000000" w:rsidP="00C45738">
      <w:r>
        <w:rPr>
          <w:noProof/>
        </w:rPr>
        <w:pict w14:anchorId="62FD5221">
          <v:shape id="_x0000_s2509" type="#_x0000_t202" style="position:absolute;margin-left:201.25pt;margin-top:11.25pt;width:118.1pt;height:22.4pt;z-index:25174016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<v:textbox inset="0,0,0,0">
              <w:txbxContent>
                <w:p w14:paraId="2B44B5D3" w14:textId="7010A597" w:rsidR="00C45738" w:rsidRPr="009D0AA9" w:rsidRDefault="00C45738" w:rsidP="00C45738">
                  <w:pPr>
                    <w:pStyle w:val="Caption"/>
                    <w:rPr>
                      <w:noProof/>
                    </w:rPr>
                  </w:pPr>
                  <w:r>
                    <w:t xml:space="preserve">Figure </w:t>
                  </w:r>
                  <w:r w:rsidR="00467F9F">
                    <w:t>20</w:t>
                  </w:r>
                  <w:r>
                    <w:t xml:space="preserve">: </w:t>
                  </w:r>
                  <w:r w:rsidR="00467F9F">
                    <w:t>A</w:t>
                  </w:r>
                  <w:r>
                    <w:t xml:space="preserve">ttach </w:t>
                  </w:r>
                  <w:proofErr w:type="gramStart"/>
                  <w:r>
                    <w:t>wheels</w:t>
                  </w:r>
                  <w:proofErr w:type="gramEnd"/>
                  <w:r>
                    <w:t xml:space="preserve"> </w:t>
                  </w:r>
                </w:p>
              </w:txbxContent>
            </v:textbox>
          </v:shape>
        </w:pict>
      </w:r>
    </w:p>
    <w:p w14:paraId="03F3B727" w14:textId="77777777" w:rsidR="00D963BD" w:rsidRDefault="00D963BD" w:rsidP="00C45738"/>
    <w:p w14:paraId="3E9A39AF" w14:textId="77777777" w:rsidR="00D963BD" w:rsidRDefault="00D963BD" w:rsidP="00C45738"/>
    <w:p w14:paraId="16868458" w14:textId="77777777" w:rsidR="00783437" w:rsidRDefault="00D963BD" w:rsidP="00D963BD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t>Testing the robot</w:t>
      </w:r>
      <w:r w:rsidR="00783437">
        <w:rPr>
          <w:b/>
          <w:bCs/>
          <w:sz w:val="24"/>
          <w:szCs w:val="24"/>
        </w:rPr>
        <w:t>:</w:t>
      </w:r>
    </w:p>
    <w:p w14:paraId="4CE8F659" w14:textId="29871D7D" w:rsidR="00D963BD" w:rsidRDefault="00D963BD" w:rsidP="006C6BC9">
      <w:pPr>
        <w:spacing w:after="0"/>
        <w:rPr>
          <w:sz w:val="24"/>
          <w:szCs w:val="24"/>
        </w:rPr>
      </w:pPr>
      <w:r>
        <w:rPr>
          <w:b/>
          <w:bCs/>
          <w:sz w:val="24"/>
          <w:szCs w:val="24"/>
        </w:rPr>
        <w:t xml:space="preserve"> </w:t>
      </w:r>
      <w:r w:rsidR="00C44C38">
        <w:rPr>
          <w:sz w:val="24"/>
          <w:szCs w:val="24"/>
        </w:rPr>
        <w:t xml:space="preserve">If the </w:t>
      </w:r>
      <w:r w:rsidR="002E77BE">
        <w:rPr>
          <w:sz w:val="24"/>
          <w:szCs w:val="24"/>
        </w:rPr>
        <w:t>Mirto Arduino sketch has not been loaded,</w:t>
      </w:r>
      <w:r w:rsidR="00C44C38">
        <w:rPr>
          <w:sz w:val="24"/>
          <w:szCs w:val="24"/>
        </w:rPr>
        <w:t xml:space="preserve"> c</w:t>
      </w:r>
      <w:r w:rsidR="00783437">
        <w:rPr>
          <w:sz w:val="24"/>
          <w:szCs w:val="24"/>
        </w:rPr>
        <w:t xml:space="preserve">onnect </w:t>
      </w:r>
      <w:r w:rsidR="000E1356">
        <w:rPr>
          <w:sz w:val="24"/>
          <w:szCs w:val="24"/>
        </w:rPr>
        <w:t xml:space="preserve">the </w:t>
      </w:r>
      <w:proofErr w:type="gramStart"/>
      <w:r w:rsidR="00C52653">
        <w:rPr>
          <w:sz w:val="24"/>
          <w:szCs w:val="24"/>
        </w:rPr>
        <w:t>micro USB</w:t>
      </w:r>
      <w:proofErr w:type="gramEnd"/>
      <w:r w:rsidR="00C52653">
        <w:rPr>
          <w:sz w:val="24"/>
          <w:szCs w:val="24"/>
        </w:rPr>
        <w:t xml:space="preserve"> connector (see figure 19) to</w:t>
      </w:r>
      <w:r w:rsidR="0089740A">
        <w:rPr>
          <w:sz w:val="24"/>
          <w:szCs w:val="24"/>
        </w:rPr>
        <w:t xml:space="preserve"> </w:t>
      </w:r>
      <w:r w:rsidR="00615BFB">
        <w:rPr>
          <w:sz w:val="24"/>
          <w:szCs w:val="24"/>
        </w:rPr>
        <w:t xml:space="preserve">a computer </w:t>
      </w:r>
      <w:r w:rsidR="002E77BE">
        <w:rPr>
          <w:sz w:val="24"/>
          <w:szCs w:val="24"/>
        </w:rPr>
        <w:t xml:space="preserve">with the </w:t>
      </w:r>
      <w:r w:rsidR="005D233E">
        <w:rPr>
          <w:sz w:val="24"/>
          <w:szCs w:val="24"/>
        </w:rPr>
        <w:t xml:space="preserve">ASIP </w:t>
      </w:r>
      <w:r w:rsidR="002E77BE">
        <w:rPr>
          <w:sz w:val="24"/>
          <w:szCs w:val="24"/>
        </w:rPr>
        <w:t xml:space="preserve">Arduino </w:t>
      </w:r>
      <w:r w:rsidR="005D233E">
        <w:rPr>
          <w:sz w:val="24"/>
          <w:szCs w:val="24"/>
        </w:rPr>
        <w:t>environment and load this sketch:</w:t>
      </w:r>
    </w:p>
    <w:p w14:paraId="5FF069BB" w14:textId="53FB761C" w:rsidR="006C6BC9" w:rsidRDefault="00000000" w:rsidP="006C6BC9">
      <w:pPr>
        <w:spacing w:after="0"/>
      </w:pPr>
      <w:hyperlink r:id="rId65" w:history="1">
        <w:proofErr w:type="spellStart"/>
        <w:proofErr w:type="gramStart"/>
        <w:r w:rsidR="00286E9B">
          <w:rPr>
            <w:rStyle w:val="Hyperlink"/>
          </w:rPr>
          <w:t>mirtoWifiWebsocket</w:t>
        </w:r>
        <w:proofErr w:type="spellEnd"/>
        <w:r w:rsidR="00286E9B">
          <w:rPr>
            <w:rStyle w:val="Hyperlink"/>
          </w:rPr>
          <w:t xml:space="preserve">  at</w:t>
        </w:r>
        <w:proofErr w:type="gramEnd"/>
        <w:r w:rsidR="00286E9B">
          <w:rPr>
            <w:rStyle w:val="Hyperlink"/>
          </w:rPr>
          <w:t xml:space="preserve"> GitHub </w:t>
        </w:r>
        <w:proofErr w:type="spellStart"/>
        <w:r w:rsidR="00286E9B">
          <w:rPr>
            <w:rStyle w:val="Hyperlink"/>
          </w:rPr>
          <w:t>michaelmargolis</w:t>
        </w:r>
        <w:proofErr w:type="spellEnd"/>
        <w:r w:rsidR="00286E9B">
          <w:rPr>
            <w:rStyle w:val="Hyperlink"/>
          </w:rPr>
          <w:t>/ASIP-V1.2</w:t>
        </w:r>
      </w:hyperlink>
    </w:p>
    <w:p w14:paraId="256964B7" w14:textId="77777777" w:rsidR="00286E9B" w:rsidRDefault="00286E9B" w:rsidP="006C6BC9">
      <w:pPr>
        <w:spacing w:after="0"/>
      </w:pPr>
    </w:p>
    <w:p w14:paraId="38540B48" w14:textId="472C8669" w:rsidR="00286E9B" w:rsidRDefault="00865D31" w:rsidP="006C6BC9">
      <w:pPr>
        <w:spacing w:after="0"/>
      </w:pPr>
      <w:r>
        <w:t>With the sketch loaded, power the robot</w:t>
      </w:r>
      <w:r w:rsidR="00D00DC1">
        <w:t xml:space="preserve"> while holding down the </w:t>
      </w:r>
      <w:r w:rsidR="002C27F4">
        <w:t xml:space="preserve">test pushbutton (see figure </w:t>
      </w:r>
      <w:r w:rsidR="00091205">
        <w:t xml:space="preserve">19). When the </w:t>
      </w:r>
      <w:r w:rsidR="00B449EC">
        <w:t xml:space="preserve">LCD displays “Test Mode”, </w:t>
      </w:r>
      <w:proofErr w:type="gramStart"/>
      <w:r w:rsidR="00B449EC">
        <w:t>release</w:t>
      </w:r>
      <w:proofErr w:type="gramEnd"/>
      <w:r w:rsidR="00B449EC">
        <w:t xml:space="preserve"> the button. </w:t>
      </w:r>
      <w:r w:rsidR="00B41851">
        <w:t xml:space="preserve">If all is well, you should </w:t>
      </w:r>
      <w:r w:rsidR="00FE485A">
        <w:t xml:space="preserve">hear some tones while </w:t>
      </w:r>
      <w:r w:rsidR="00B41851">
        <w:t>the LCD display change</w:t>
      </w:r>
      <w:r w:rsidR="00FE485A">
        <w:t>s</w:t>
      </w:r>
      <w:r w:rsidR="00B41851">
        <w:t xml:space="preserve"> colors</w:t>
      </w:r>
      <w:r w:rsidR="00FE485A">
        <w:t>.</w:t>
      </w:r>
      <w:r w:rsidR="004A7662">
        <w:t xml:space="preserve"> The display will then show readings from the distance sensor </w:t>
      </w:r>
      <w:r w:rsidR="00321479">
        <w:t>and the IR line sensors if these are fitted.</w:t>
      </w:r>
    </w:p>
    <w:p w14:paraId="6BD58064" w14:textId="77777777" w:rsidR="00321479" w:rsidRDefault="00321479" w:rsidP="006C6BC9">
      <w:pPr>
        <w:spacing w:after="0"/>
      </w:pPr>
    </w:p>
    <w:p w14:paraId="645F8FF7" w14:textId="6568E2D0" w:rsidR="00321479" w:rsidRDefault="00321479" w:rsidP="006C6BC9">
      <w:pPr>
        <w:spacing w:after="0"/>
      </w:pPr>
      <w:r>
        <w:t xml:space="preserve">After completing testing, press the pushbutton </w:t>
      </w:r>
      <w:r w:rsidR="00487512">
        <w:t>to restart the robot.</w:t>
      </w:r>
    </w:p>
    <w:p w14:paraId="368BF352" w14:textId="77777777" w:rsidR="00C45738" w:rsidRDefault="00C45738" w:rsidP="00C45738"/>
    <w:p w14:paraId="32026BE7" w14:textId="77777777" w:rsidR="00C45738" w:rsidRDefault="00C45738" w:rsidP="00C45738"/>
    <w:p w14:paraId="21F251F7" w14:textId="663C5FAF" w:rsidR="00C45738" w:rsidRDefault="00C45738" w:rsidP="00C45738"/>
    <w:p w14:paraId="4D1D4D00" w14:textId="0C0E1F84" w:rsidR="00C45738" w:rsidRDefault="00C45738">
      <w:pPr>
        <w:rPr>
          <w:b/>
          <w:bCs/>
          <w:sz w:val="24"/>
          <w:szCs w:val="24"/>
        </w:rPr>
      </w:pPr>
      <w:r>
        <w:rPr>
          <w:b/>
          <w:bCs/>
          <w:sz w:val="24"/>
          <w:szCs w:val="24"/>
        </w:rPr>
        <w:br w:type="page"/>
      </w:r>
    </w:p>
    <w:p w14:paraId="51652372" w14:textId="77777777" w:rsidR="00DC1B40" w:rsidRDefault="00DC1B40"/>
    <w:p w14:paraId="44894DE4" w14:textId="47185A3B" w:rsidR="00A26A11" w:rsidRDefault="00F97567" w:rsidP="00F97567">
      <w:pPr>
        <w:jc w:val="center"/>
        <w:rPr>
          <w:b/>
          <w:bCs/>
          <w:sz w:val="28"/>
          <w:szCs w:val="28"/>
        </w:rPr>
      </w:pPr>
      <w:r w:rsidRPr="00F97567">
        <w:rPr>
          <w:b/>
          <w:bCs/>
          <w:sz w:val="28"/>
          <w:szCs w:val="28"/>
        </w:rPr>
        <w:t xml:space="preserve">Appendix A – </w:t>
      </w:r>
      <w:r w:rsidR="005054BC">
        <w:rPr>
          <w:b/>
          <w:bCs/>
          <w:sz w:val="28"/>
          <w:szCs w:val="28"/>
        </w:rPr>
        <w:t>Alternative t</w:t>
      </w:r>
      <w:r w:rsidRPr="00F97567">
        <w:rPr>
          <w:b/>
          <w:bCs/>
          <w:sz w:val="28"/>
          <w:szCs w:val="28"/>
        </w:rPr>
        <w:t>op plate electronics</w:t>
      </w:r>
    </w:p>
    <w:p w14:paraId="6F659848" w14:textId="19C36732" w:rsidR="00F97567" w:rsidRPr="00CA1E09" w:rsidRDefault="00F97567" w:rsidP="00F97567">
      <w:pPr>
        <w:rPr>
          <w:b/>
          <w:bCs/>
        </w:rPr>
      </w:pPr>
      <w:r w:rsidRPr="00CA1E09">
        <w:rPr>
          <w:b/>
          <w:bCs/>
        </w:rPr>
        <w:t xml:space="preserve">CS Mirto using Teensy 3.2 </w:t>
      </w:r>
      <w:r w:rsidR="00426ECF">
        <w:rPr>
          <w:b/>
          <w:bCs/>
        </w:rPr>
        <w:t xml:space="preserve">or Pico </w:t>
      </w:r>
      <w:r w:rsidRPr="00CA1E09">
        <w:rPr>
          <w:b/>
          <w:bCs/>
        </w:rPr>
        <w:t xml:space="preserve">board and Raspberry Pi </w:t>
      </w:r>
    </w:p>
    <w:p w14:paraId="3D390DF4" w14:textId="77777777" w:rsidR="00426ECF" w:rsidRPr="00FA6883" w:rsidRDefault="00426ECF" w:rsidP="00426ECF">
      <w:r>
        <w:t xml:space="preserve">Attach four M2.5X4 spacers using M2.5X12 machine screws. Note the location of the holes as shown in </w:t>
      </w:r>
      <w:proofErr w:type="gramStart"/>
      <w:r>
        <w:t>figure</w:t>
      </w:r>
      <w:proofErr w:type="gramEnd"/>
    </w:p>
    <w:p w14:paraId="50D917CA" w14:textId="328EEE9F" w:rsidR="00426ECF" w:rsidRDefault="00000000" w:rsidP="00426ECF">
      <w:r>
        <w:rPr>
          <w:noProof/>
        </w:rPr>
        <w:pict w14:anchorId="23FE348C">
          <v:group id="Group 43" o:spid="_x0000_s2112" style="position:absolute;margin-left:277.15pt;margin-top:6.25pt;width:173.4pt;height:172.9pt;z-index:251633664" coordorigin=",532" coordsize="22021,21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">
            <v:shape id="Picture 44" o:spid="_x0000_s2113" type="#_x0000_t75" alt="Icon&#10;&#10;Description automatically generated" style="position:absolute;top:532;width:22021;height:21959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">
              <v:imagedata r:id="rId66" o:title="Icon&#10;&#10;Description automatically generated"/>
            </v:shape>
            <v:oval id="Oval 45" o:spid="_x0000_s2114" style="position:absolute;left:6311;top:3842;width:1298;height:1145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" filled="f" strokecolor="yellow" strokeweight="2pt"/>
            <v:oval id="Oval 46" o:spid="_x0000_s2115" style="position:absolute;left:6181;top:13687;width:1470;height:126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" filled="f" strokecolor="yellow" strokeweight="2pt"/>
            <v:oval id="Oval 47" o:spid="_x0000_s2116" style="position:absolute;left:14624;top:13631;width:1178;height:120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" filled="f" strokecolor="yellow" strokeweight="2pt"/>
            <v:oval id="Oval 48" o:spid="_x0000_s2117" style="position:absolute;left:14421;top:3898;width:1470;height:126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" filled="f" strokecolor="yellow" strokeweight="2pt"/>
            <v:shape id="Straight Arrow Connector 50" o:spid="_x0000_s2118" type="#_x0000_t32" style="position:absolute;left:13800;top:4560;width:1394;height:2278;flip: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" strokecolor="yellow">
              <v:stroke endarrow="block"/>
            </v:shape>
            <v:shape id="Straight Arrow Connector 51" o:spid="_x0000_s2119" type="#_x0000_t32" style="position:absolute;left:7140;top:12257;width:2279;height:2019;flip:x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" strokecolor="yellow">
              <v:stroke endarrow="block"/>
            </v:shape>
            <v:shape id="Straight Arrow Connector 52" o:spid="_x0000_s2120" type="#_x0000_t32" style="position:absolute;left:13267;top:12145;width:1668;height:1995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" strokecolor="yellow">
              <v:stroke endarrow="block"/>
            </v:shape>
            <v:shape id="Straight Arrow Connector 53" o:spid="_x0000_s2121" type="#_x0000_t32" style="position:absolute;left:7084;top:4476;width:1521;height:2890;flip:x y;visibility:visibl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" strokecolor="yellow">
              <v:stroke endarrow="block"/>
            </v:shape>
          </v:group>
        </w:pict>
      </w:r>
      <w:r>
        <w:rPr>
          <w:noProof/>
        </w:rPr>
        <w:pict w14:anchorId="7F5347AB">
          <v:shape id="Text Box 442" o:spid="_x0000_s2111" type="#_x0000_t202" style="position:absolute;margin-left:20.15pt;margin-top:197.25pt;width:122.25pt;height:29.2pt;z-index:2516295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" filled="f" stroked="f">
            <v:textbox inset="0,0,0,0">
              <w:txbxContent>
                <w:p w14:paraId="4C0EC1DD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>Figure 8A:  Mounting standoffs for the Raspberry Pi</w:t>
                  </w:r>
                </w:p>
              </w:txbxContent>
            </v:textbox>
          </v:shape>
        </w:pict>
      </w:r>
    </w:p>
    <w:p w14:paraId="33728B88" w14:textId="3473FAF8" w:rsidR="00426ECF" w:rsidRDefault="00426ECF" w:rsidP="00426ECF">
      <w:r>
        <w:rPr>
          <w:noProof/>
        </w:rPr>
        <w:drawing>
          <wp:anchor distT="0" distB="0" distL="114300" distR="114300" simplePos="0" relativeHeight="251574272" behindDoc="1" locked="0" layoutInCell="1" allowOverlap="1" wp14:anchorId="146D8D3D" wp14:editId="6C18F650">
            <wp:simplePos x="0" y="0"/>
            <wp:positionH relativeFrom="column">
              <wp:posOffset>-34925</wp:posOffset>
            </wp:positionH>
            <wp:positionV relativeFrom="paragraph">
              <wp:posOffset>133985</wp:posOffset>
            </wp:positionV>
            <wp:extent cx="3329305" cy="2147570"/>
            <wp:effectExtent l="0" t="0" r="4445" b="5080"/>
            <wp:wrapTight wrapText="bothSides">
              <wp:wrapPolygon edited="0">
                <wp:start x="0" y="0"/>
                <wp:lineTo x="0" y="21459"/>
                <wp:lineTo x="21505" y="21459"/>
                <wp:lineTo x="21505" y="0"/>
                <wp:lineTo x="0" y="0"/>
              </wp:wrapPolygon>
            </wp:wrapTight>
            <wp:docPr id="427" name="Picture 4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B081" w14:textId="3888CD86" w:rsidR="00426ECF" w:rsidRDefault="00426ECF" w:rsidP="00426ECF"/>
    <w:p w14:paraId="0E032560" w14:textId="1BCCE72D" w:rsidR="00426ECF" w:rsidRDefault="00426ECF" w:rsidP="00426ECF"/>
    <w:p w14:paraId="6AAA1061" w14:textId="671E4128" w:rsidR="00426ECF" w:rsidRDefault="00426ECF" w:rsidP="00426ECF"/>
    <w:p w14:paraId="483B30AE" w14:textId="199B7FE6" w:rsidR="00426ECF" w:rsidRDefault="00426ECF" w:rsidP="00426ECF"/>
    <w:p w14:paraId="77217AB6" w14:textId="77223089" w:rsidR="00426ECF" w:rsidRDefault="00426ECF" w:rsidP="00426ECF"/>
    <w:p w14:paraId="39C6F01F" w14:textId="7D9138AD" w:rsidR="00426ECF" w:rsidRDefault="00000000" w:rsidP="00426ECF">
      <w:r>
        <w:rPr>
          <w:noProof/>
        </w:rPr>
        <w:pict w14:anchorId="2D14FF70">
          <v:shape id="Text Box 443" o:spid="_x0000_s2110" type="#_x0000_t202" style="position:absolute;margin-left:3.15pt;margin-top:15.5pt;width:203.75pt;height:19.15pt;z-index:2516305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" filled="f" stroked="f">
            <v:textbox inset="0,0,0,0">
              <w:txbxContent>
                <w:p w14:paraId="6D302741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>Figure 8B:  Location of Raspberry Pi mounting holes</w:t>
                  </w:r>
                </w:p>
              </w:txbxContent>
            </v:textbox>
          </v:shape>
        </w:pict>
      </w:r>
    </w:p>
    <w:p w14:paraId="52808E75" w14:textId="77777777" w:rsidR="00426ECF" w:rsidRDefault="00426ECF" w:rsidP="00426ECF"/>
    <w:p w14:paraId="29BD858E" w14:textId="1FF69A0C" w:rsidR="00426ECF" w:rsidRDefault="00426ECF" w:rsidP="00426ECF">
      <w:r>
        <w:t xml:space="preserve">The Raspberry pi is inserted onto the screws and held in place using four </w:t>
      </w:r>
      <w:proofErr w:type="gramStart"/>
      <w:r>
        <w:t>M2.5X16  threaded</w:t>
      </w:r>
      <w:proofErr w:type="gramEnd"/>
      <w:r>
        <w:t xml:space="preserve"> standoffs. The Mirto2020 PCB is plugged into the Pi and secured using four M2.5X12 machine screws.</w:t>
      </w:r>
    </w:p>
    <w:p w14:paraId="66B95C78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598848" behindDoc="1" locked="0" layoutInCell="1" allowOverlap="1" wp14:anchorId="50E9AE8E" wp14:editId="41D195AE">
            <wp:simplePos x="0" y="0"/>
            <wp:positionH relativeFrom="column">
              <wp:posOffset>3173730</wp:posOffset>
            </wp:positionH>
            <wp:positionV relativeFrom="paragraph">
              <wp:posOffset>495935</wp:posOffset>
            </wp:positionV>
            <wp:extent cx="280352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429" y="21316"/>
                <wp:lineTo x="21429" y="0"/>
                <wp:lineTo x="0" y="0"/>
              </wp:wrapPolygon>
            </wp:wrapTight>
            <wp:docPr id="426" name="Picture 426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599872" behindDoc="1" locked="0" layoutInCell="1" allowOverlap="1" wp14:anchorId="671C3979" wp14:editId="20681219">
            <wp:simplePos x="0" y="0"/>
            <wp:positionH relativeFrom="column">
              <wp:posOffset>-293370</wp:posOffset>
            </wp:positionH>
            <wp:positionV relativeFrom="paragraph">
              <wp:posOffset>228600</wp:posOffset>
            </wp:positionV>
            <wp:extent cx="3381375" cy="1517650"/>
            <wp:effectExtent l="0" t="0" r="9525" b="6350"/>
            <wp:wrapTight wrapText="bothSides">
              <wp:wrapPolygon edited="0">
                <wp:start x="0" y="0"/>
                <wp:lineTo x="0" y="21419"/>
                <wp:lineTo x="21539" y="21419"/>
                <wp:lineTo x="21539" y="0"/>
                <wp:lineTo x="0" y="0"/>
              </wp:wrapPolygon>
            </wp:wrapTight>
            <wp:docPr id="425" name="Picture 42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D5729" w14:textId="77777777" w:rsidR="00426ECF" w:rsidRDefault="00426ECF" w:rsidP="00426ECF"/>
    <w:p w14:paraId="30A5AB7E" w14:textId="7BC80319" w:rsidR="00426ECF" w:rsidRDefault="00000000" w:rsidP="00426ECF">
      <w:r>
        <w:rPr>
          <w:noProof/>
        </w:rPr>
        <w:pict w14:anchorId="309EB686">
          <v:shape id="Text Box 444" o:spid="_x0000_s2109" type="#_x0000_t202" style="position:absolute;margin-left:5.85pt;margin-top:16.85pt;width:122.25pt;height:29.2pt;z-index:251677696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" filled="f" stroked="f">
            <v:textbox inset="0,0,0,0">
              <w:txbxContent>
                <w:p w14:paraId="6B5EDEFF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 xml:space="preserve">Figure 8C: Raspberry Pi positioned on </w:t>
                  </w:r>
                  <w:proofErr w:type="gramStart"/>
                  <w:r>
                    <w:t>standoffs</w:t>
                  </w:r>
                  <w:proofErr w:type="gramEnd"/>
                </w:p>
              </w:txbxContent>
            </v:textbox>
          </v:shape>
        </w:pict>
      </w:r>
    </w:p>
    <w:p w14:paraId="5EB0D451" w14:textId="0EB43D6B" w:rsidR="00426ECF" w:rsidRDefault="00000000" w:rsidP="00426ECF">
      <w:r>
        <w:rPr>
          <w:noProof/>
        </w:rPr>
        <w:pict w14:anchorId="4D52AEB8">
          <v:shape id="Text Box 445" o:spid="_x0000_s2108" type="#_x0000_t202" style="position:absolute;margin-left:258.75pt;margin-top:20.25pt;width:203.75pt;height:22.4pt;z-index:251678720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" filled="f" stroked="f">
            <v:textbox inset="0,0,0,0">
              <w:txbxContent>
                <w:p w14:paraId="319DDC8A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>Figure 8D: Mirto circuit board on top of Pi</w:t>
                  </w:r>
                </w:p>
              </w:txbxContent>
            </v:textbox>
          </v:shape>
        </w:pict>
      </w:r>
    </w:p>
    <w:p w14:paraId="40CE1592" w14:textId="77777777" w:rsidR="00426ECF" w:rsidRDefault="00426ECF" w:rsidP="00426ECF"/>
    <w:p w14:paraId="3D1E5C54" w14:textId="77777777" w:rsidR="00426ECF" w:rsidRDefault="00426ECF" w:rsidP="00426ECF">
      <w:pPr>
        <w:spacing w:after="0"/>
      </w:pPr>
      <w:r>
        <w:t>Hardware:</w:t>
      </w:r>
    </w:p>
    <w:p w14:paraId="50C8D7A2" w14:textId="77777777" w:rsidR="00426ECF" w:rsidRDefault="00426ECF" w:rsidP="00426ECF">
      <w:pPr>
        <w:spacing w:after="0"/>
      </w:pPr>
      <w:proofErr w:type="gramStart"/>
      <w:r>
        <w:t>4  M2.5</w:t>
      </w:r>
      <w:proofErr w:type="gramEnd"/>
      <w:r>
        <w:t xml:space="preserve"> x 4 standoffs</w:t>
      </w:r>
    </w:p>
    <w:p w14:paraId="440548E1" w14:textId="77777777" w:rsidR="00426ECF" w:rsidRDefault="00426ECF" w:rsidP="00426ECF">
      <w:pPr>
        <w:spacing w:after="0"/>
      </w:pPr>
      <w:r>
        <w:t>4 M2.5 x 16 standoffs</w:t>
      </w:r>
    </w:p>
    <w:p w14:paraId="19C9B037" w14:textId="77777777" w:rsidR="00426ECF" w:rsidRDefault="00426ECF" w:rsidP="00426ECF">
      <w:pPr>
        <w:spacing w:after="0"/>
      </w:pPr>
      <w:r>
        <w:t>8 M2.5 x 12 machine screws</w:t>
      </w:r>
    </w:p>
    <w:p w14:paraId="0443D1BF" w14:textId="77777777" w:rsidR="00426ECF" w:rsidRDefault="00426ECF" w:rsidP="00426ECF">
      <w:r>
        <w:lastRenderedPageBreak/>
        <w:t xml:space="preserve">Boards that do not have </w:t>
      </w:r>
      <w:proofErr w:type="spellStart"/>
      <w:r>
        <w:t>build</w:t>
      </w:r>
      <w:proofErr w:type="spellEnd"/>
      <w:r>
        <w:t>-in LCD display are attached to the top plate using the hole positions shown below:</w:t>
      </w:r>
    </w:p>
    <w:p w14:paraId="38D25225" w14:textId="77777777" w:rsidR="00426ECF" w:rsidRDefault="00426ECF" w:rsidP="00426ECF"/>
    <w:p w14:paraId="77A63366" w14:textId="499B7349" w:rsidR="00426ECF" w:rsidRDefault="00426ECF" w:rsidP="00426ECF">
      <w:r>
        <w:t>Teensy .96 OLED LCD mounting position.                                Teensy 1.3 OLED LCD mounting position.</w:t>
      </w:r>
    </w:p>
    <w:p w14:paraId="3E0EC7B7" w14:textId="13DEFFFD" w:rsidR="00426ECF" w:rsidRDefault="00000000" w:rsidP="00426ECF">
      <w:pPr>
        <w:rPr>
          <w:noProof/>
        </w:rPr>
      </w:pPr>
      <w:r>
        <w:rPr>
          <w:noProof/>
        </w:rPr>
        <w:pict w14:anchorId="34BAEB9C">
          <v:shape id="_x0000_s2107" type="#_x0000_t202" style="position:absolute;margin-left:153.35pt;margin-top:20.15pt;width:132.25pt;height:150.25pt;z-index:251676672;visibility:visible;mso-wrap-distance-top:3.6pt;mso-wrap-distance-bottom:3.6pt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">
            <v:textbox>
              <w:txbxContent>
                <w:p w14:paraId="0098EFCE" w14:textId="08B3BA93" w:rsidR="005B2997" w:rsidRDefault="005B2997" w:rsidP="005B2997">
                  <w:r>
                    <w:t>The Teensy PCBs has an I2C Display.</w:t>
                  </w:r>
                </w:p>
                <w:p w14:paraId="5C8F6762" w14:textId="573B46FC" w:rsidR="005B2997" w:rsidRDefault="005B2997" w:rsidP="005B2997">
                  <w:r>
                    <w:t xml:space="preserve">Ensure the wires </w:t>
                  </w:r>
                  <w:proofErr w:type="gramStart"/>
                  <w:r>
                    <w:t>are  connected</w:t>
                  </w:r>
                  <w:proofErr w:type="gramEnd"/>
                  <w:r>
                    <w:t xml:space="preserve"> as per the pin labels on the display and the silkscreen markings on the boards I2C connector.</w:t>
                  </w:r>
                </w:p>
              </w:txbxContent>
            </v:textbox>
            <w10:wrap type="square"/>
          </v:shape>
        </w:pict>
      </w:r>
      <w:r>
        <w:rPr>
          <w:noProof/>
        </w:rPr>
        <w:pict w14:anchorId="7FEF5B65">
          <v:group id="Group 28" o:spid="_x0000_s2102" style="position:absolute;margin-left:31.4pt;margin-top:1.4pt;width:102.2pt;height:187.6pt;z-index:251669504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">
            <v:shape id="Picture 4" o:spid="_x0000_s2103" type="#_x0000_t75" style="position:absolute;width:19907;height:360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">
              <v:imagedata r:id="rId70" o:title=""/>
            </v:shape>
            <v:rect id="Rectangle 22" o:spid="_x0000_s2104" style="position:absolute;left:6997;top:23933;width:6762;height:943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" filled="f" strokecolor="#0070c0" strokeweight="2pt"/>
            <v:oval id="Oval 24" o:spid="_x0000_s2105" style="position:absolute;left:10336;top:25364;width:1524;height:152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" filled="f" strokecolor="yellow" strokeweight="2pt"/>
            <v:oval id="Oval 25" o:spid="_x0000_s2106" style="position:absolute;left:10336;top:30214;width:1524;height:152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" filled="f" strokecolor="yellow" strokeweight="2pt"/>
          </v:group>
        </w:pict>
      </w:r>
      <w:r>
        <w:rPr>
          <w:noProof/>
        </w:rPr>
        <w:pict w14:anchorId="17542117">
          <v:group id="Group 29" o:spid="_x0000_s2097" style="position:absolute;margin-left:304.85pt;margin-top:6.9pt;width:102.25pt;height:187.6pt;z-index:251673600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">
            <v:shape id="Picture 5" o:spid="_x0000_s2098" type="#_x0000_t75" style="position:absolute;width:19907;height:36055;visibility:visib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">
              <v:imagedata r:id="rId70" o:title=""/>
            </v:shape>
            <v:rect id="Rectangle 23" o:spid="_x0000_s2099" style="position:absolute;left:6917;top:24012;width:8192;height:9430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" filled="f" strokecolor="#0070c0" strokeweight="2pt"/>
            <v:oval id="Oval 26" o:spid="_x0000_s2100" style="position:absolute;left:9144;top:25762;width:1524;height:152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" filled="f" strokecolor="yellow" strokeweight="2pt"/>
            <v:oval id="Oval 27" o:spid="_x0000_s2101" style="position:absolute;left:9144;top:30135;width:1524;height:1524;visibility:visibl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" filled="f" strokecolor="yellow" strokeweight="2pt"/>
          </v:group>
        </w:pict>
      </w:r>
    </w:p>
    <w:p w14:paraId="58109477" w14:textId="7E1AAA00" w:rsidR="00426ECF" w:rsidRDefault="00426ECF" w:rsidP="00426ECF">
      <w:pPr>
        <w:rPr>
          <w:noProof/>
        </w:rPr>
      </w:pPr>
    </w:p>
    <w:p w14:paraId="0F1C8308" w14:textId="26BCC363" w:rsidR="00426ECF" w:rsidRDefault="00426ECF" w:rsidP="00426ECF">
      <w:pPr>
        <w:rPr>
          <w:noProof/>
        </w:rPr>
      </w:pPr>
    </w:p>
    <w:p w14:paraId="53DB8FAA" w14:textId="51815173" w:rsidR="00426ECF" w:rsidRDefault="00426ECF" w:rsidP="00426ECF">
      <w:pPr>
        <w:rPr>
          <w:noProof/>
        </w:rPr>
      </w:pPr>
    </w:p>
    <w:p w14:paraId="29234AB8" w14:textId="433B73AF" w:rsidR="00426ECF" w:rsidRDefault="00426ECF" w:rsidP="00426ECF">
      <w:pPr>
        <w:rPr>
          <w:noProof/>
        </w:rPr>
      </w:pPr>
    </w:p>
    <w:p w14:paraId="49F64624" w14:textId="7DC6AAC6" w:rsidR="00426ECF" w:rsidRDefault="00426ECF" w:rsidP="00426ECF">
      <w:pPr>
        <w:rPr>
          <w:noProof/>
        </w:rPr>
      </w:pPr>
    </w:p>
    <w:p w14:paraId="07EDAFFE" w14:textId="77777777" w:rsidR="00426ECF" w:rsidRDefault="00426ECF" w:rsidP="00426ECF">
      <w:pPr>
        <w:rPr>
          <w:noProof/>
        </w:rPr>
      </w:pPr>
    </w:p>
    <w:p w14:paraId="44855FBE" w14:textId="77777777" w:rsidR="00426ECF" w:rsidRDefault="00426ECF" w:rsidP="00426ECF">
      <w:pPr>
        <w:rPr>
          <w:noProof/>
        </w:rPr>
      </w:pPr>
    </w:p>
    <w:p w14:paraId="4BB6C5E7" w14:textId="77777777" w:rsidR="00426ECF" w:rsidRDefault="00426ECF" w:rsidP="00426ECF">
      <w:pPr>
        <w:rPr>
          <w:noProof/>
        </w:rPr>
      </w:pPr>
    </w:p>
    <w:p w14:paraId="3DD30C81" w14:textId="626076CE" w:rsidR="00426ECF" w:rsidRDefault="00426ECF" w:rsidP="00426ECF">
      <w:pPr>
        <w:rPr>
          <w:noProof/>
        </w:rPr>
      </w:pPr>
    </w:p>
    <w:p w14:paraId="76CE9387" w14:textId="77777777" w:rsidR="00426ECF" w:rsidRDefault="00426ECF" w:rsidP="00426ECF">
      <w:r>
        <w:t>Assembling the Arduino version:</w:t>
      </w:r>
    </w:p>
    <w:p w14:paraId="5A8555AC" w14:textId="2136F845" w:rsidR="009118AE" w:rsidRDefault="00426ECF" w:rsidP="005054BC">
      <w:pPr>
        <w:spacing w:after="0"/>
      </w:pPr>
      <w:r>
        <w:t xml:space="preserve">Attach the Arduino mount using four M3x8 machine screws and nuts. The mount is supplied with Arduino Uno </w:t>
      </w:r>
      <w:proofErr w:type="spellStart"/>
      <w:r>
        <w:t>WiFi</w:t>
      </w:r>
      <w:proofErr w:type="spellEnd"/>
      <w:r>
        <w:t xml:space="preserve"> rev 2 or can be ordered from Arduino supplier as part number X000019. </w:t>
      </w:r>
    </w:p>
    <w:p w14:paraId="5B640AEA" w14:textId="4680E95C" w:rsidR="00426ECF" w:rsidRDefault="00426ECF" w:rsidP="00426ECF">
      <w:pPr>
        <w:spacing w:after="0"/>
      </w:pPr>
      <w:r>
        <w:t>The Arduino board and Mirto PCB can be press fitted to the mount after assembling the robot.</w:t>
      </w:r>
    </w:p>
    <w:p w14:paraId="2803898D" w14:textId="77777777" w:rsidR="00426ECF" w:rsidRDefault="00426ECF" w:rsidP="00426ECF">
      <w:pPr>
        <w:spacing w:after="0"/>
      </w:pPr>
    </w:p>
    <w:p w14:paraId="2AC0B832" w14:textId="77777777" w:rsidR="00426ECF" w:rsidRDefault="00426ECF" w:rsidP="00426ECF">
      <w:pPr>
        <w:spacing w:after="0"/>
      </w:pPr>
      <w:r>
        <w:t>Hardware:</w:t>
      </w:r>
    </w:p>
    <w:p w14:paraId="3E672510" w14:textId="77777777" w:rsidR="00426ECF" w:rsidRDefault="00426ECF" w:rsidP="00426ECF">
      <w:pPr>
        <w:spacing w:after="0"/>
      </w:pPr>
      <w:r>
        <w:rPr>
          <w:noProof/>
        </w:rPr>
        <w:drawing>
          <wp:anchor distT="0" distB="0" distL="114300" distR="114300" simplePos="0" relativeHeight="251600896" behindDoc="1" locked="0" layoutInCell="1" allowOverlap="1" wp14:anchorId="0C3471E2" wp14:editId="538B1369">
            <wp:simplePos x="0" y="0"/>
            <wp:positionH relativeFrom="column">
              <wp:posOffset>1541145</wp:posOffset>
            </wp:positionH>
            <wp:positionV relativeFrom="paragraph">
              <wp:posOffset>-6985</wp:posOffset>
            </wp:positionV>
            <wp:extent cx="2753360" cy="2722880"/>
            <wp:effectExtent l="0" t="0" r="8890" b="1270"/>
            <wp:wrapTight wrapText="bothSides">
              <wp:wrapPolygon edited="0">
                <wp:start x="0" y="0"/>
                <wp:lineTo x="0" y="21459"/>
                <wp:lineTo x="21520" y="21459"/>
                <wp:lineTo x="21520" y="0"/>
                <wp:lineTo x="0" y="0"/>
              </wp:wrapPolygon>
            </wp:wrapTight>
            <wp:docPr id="429" name="Picture 429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 M3 x 8 machine screws</w:t>
      </w:r>
    </w:p>
    <w:p w14:paraId="1605BAEB" w14:textId="77777777" w:rsidR="00426ECF" w:rsidRDefault="00426ECF" w:rsidP="00426ECF">
      <w:pPr>
        <w:spacing w:after="0"/>
      </w:pPr>
      <w:r>
        <w:t>4 M3 nuts</w:t>
      </w:r>
    </w:p>
    <w:p w14:paraId="74E0969F" w14:textId="77777777" w:rsidR="00426ECF" w:rsidRPr="00FA6883" w:rsidRDefault="00426ECF" w:rsidP="00426ECF"/>
    <w:p w14:paraId="66FF3604" w14:textId="77777777" w:rsidR="00426ECF" w:rsidRDefault="00426ECF" w:rsidP="00426ECF"/>
    <w:p w14:paraId="67C812CA" w14:textId="77777777" w:rsidR="00426ECF" w:rsidRDefault="00426ECF" w:rsidP="00426ECF"/>
    <w:p w14:paraId="0185B956" w14:textId="77777777" w:rsidR="00426ECF" w:rsidRDefault="00426ECF" w:rsidP="00426ECF"/>
    <w:p w14:paraId="0223C594" w14:textId="77777777" w:rsidR="00426ECF" w:rsidRDefault="00426ECF" w:rsidP="00426ECF"/>
    <w:p w14:paraId="315F6E1F" w14:textId="77777777" w:rsidR="00426ECF" w:rsidRDefault="00426ECF" w:rsidP="00426ECF"/>
    <w:p w14:paraId="351078CF" w14:textId="77777777" w:rsidR="00426ECF" w:rsidRDefault="00426ECF" w:rsidP="00426ECF"/>
    <w:p w14:paraId="53F76AB6" w14:textId="0FE06352" w:rsidR="00426ECF" w:rsidRDefault="00000000" w:rsidP="00426ECF">
      <w:r>
        <w:rPr>
          <w:noProof/>
        </w:rPr>
        <w:pict w14:anchorId="23506B24">
          <v:shape id="Text Box 462" o:spid="_x0000_s2085" type="#_x0000_t202" style="position:absolute;margin-left:121.55pt;margin-top:6pt;width:224.15pt;height:22.4pt;z-index:251679744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" filled="f" stroked="f">
            <v:textbox inset="0,0,0,0">
              <w:txbxContent>
                <w:p w14:paraId="1022765F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 xml:space="preserve">Figure 9A: Location of mounting holes for Arduino mount </w:t>
                  </w:r>
                </w:p>
              </w:txbxContent>
            </v:textbox>
          </v:shape>
        </w:pict>
      </w:r>
    </w:p>
    <w:p w14:paraId="55C5B194" w14:textId="77777777" w:rsidR="00426ECF" w:rsidRDefault="00426ECF" w:rsidP="00426ECF">
      <w:r>
        <w:rPr>
          <w:noProof/>
        </w:rPr>
        <w:lastRenderedPageBreak/>
        <w:drawing>
          <wp:anchor distT="0" distB="0" distL="114300" distR="114300" simplePos="0" relativeHeight="251601920" behindDoc="1" locked="0" layoutInCell="1" allowOverlap="1" wp14:anchorId="7E101684" wp14:editId="1974842E">
            <wp:simplePos x="0" y="0"/>
            <wp:positionH relativeFrom="column">
              <wp:posOffset>749300</wp:posOffset>
            </wp:positionH>
            <wp:positionV relativeFrom="paragraph">
              <wp:posOffset>193675</wp:posOffset>
            </wp:positionV>
            <wp:extent cx="3993515" cy="2037715"/>
            <wp:effectExtent l="0" t="0" r="6985" b="635"/>
            <wp:wrapTight wrapText="bothSides">
              <wp:wrapPolygon edited="0">
                <wp:start x="0" y="0"/>
                <wp:lineTo x="0" y="21405"/>
                <wp:lineTo x="21535" y="21405"/>
                <wp:lineTo x="21535" y="0"/>
                <wp:lineTo x="0" y="0"/>
              </wp:wrapPolygon>
            </wp:wrapTight>
            <wp:docPr id="428" name="Picture 4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A5AAD" w14:textId="77777777" w:rsidR="00426ECF" w:rsidRDefault="00426ECF" w:rsidP="00426ECF"/>
    <w:p w14:paraId="05B56582" w14:textId="77777777" w:rsidR="00426ECF" w:rsidRDefault="00426ECF" w:rsidP="00426ECF"/>
    <w:p w14:paraId="1B03EAB8" w14:textId="77777777" w:rsidR="00426ECF" w:rsidRDefault="00426ECF" w:rsidP="00426ECF"/>
    <w:p w14:paraId="00505B0E" w14:textId="77777777" w:rsidR="00426ECF" w:rsidRDefault="00426ECF" w:rsidP="00426ECF"/>
    <w:p w14:paraId="25C1E322" w14:textId="77777777" w:rsidR="00426ECF" w:rsidRDefault="00426ECF" w:rsidP="00426ECF"/>
    <w:p w14:paraId="1A3347ED" w14:textId="269975C5" w:rsidR="00426ECF" w:rsidRDefault="00000000" w:rsidP="00426ECF">
      <w:r>
        <w:rPr>
          <w:noProof/>
        </w:rPr>
        <w:pict w14:anchorId="0FA350A9">
          <v:shape id="Text Box 463" o:spid="_x0000_s2084" type="#_x0000_t202" style="position:absolute;margin-left:121.3pt;margin-top:21.25pt;width:224.15pt;height:22.4pt;z-index:251680768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" filled="f" stroked="f">
            <v:textbox inset="0,0,0,0">
              <w:txbxContent>
                <w:p w14:paraId="1523E4FE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 xml:space="preserve">Figure 9B: Attaching Arduino </w:t>
                  </w:r>
                  <w:proofErr w:type="gramStart"/>
                  <w:r>
                    <w:t>mount</w:t>
                  </w:r>
                  <w:proofErr w:type="gramEnd"/>
                  <w:r>
                    <w:t xml:space="preserve"> </w:t>
                  </w:r>
                </w:p>
              </w:txbxContent>
            </v:textbox>
          </v:shape>
        </w:pict>
      </w:r>
    </w:p>
    <w:p w14:paraId="3C5B1648" w14:textId="77777777" w:rsidR="00426ECF" w:rsidRDefault="00426ECF" w:rsidP="00426ECF"/>
    <w:p w14:paraId="0D729111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602944" behindDoc="1" locked="0" layoutInCell="1" allowOverlap="1" wp14:anchorId="7D212D99" wp14:editId="25FF94CE">
            <wp:simplePos x="0" y="0"/>
            <wp:positionH relativeFrom="column">
              <wp:posOffset>749935</wp:posOffset>
            </wp:positionH>
            <wp:positionV relativeFrom="paragraph">
              <wp:posOffset>41910</wp:posOffset>
            </wp:positionV>
            <wp:extent cx="3914775" cy="1621155"/>
            <wp:effectExtent l="0" t="0" r="9525" b="0"/>
            <wp:wrapTight wrapText="bothSides">
              <wp:wrapPolygon edited="0">
                <wp:start x="0" y="0"/>
                <wp:lineTo x="0" y="21321"/>
                <wp:lineTo x="21547" y="21321"/>
                <wp:lineTo x="21547" y="0"/>
                <wp:lineTo x="0" y="0"/>
              </wp:wrapPolygon>
            </wp:wrapTight>
            <wp:docPr id="454" name="Picture 45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3E288" w14:textId="77777777" w:rsidR="00426ECF" w:rsidRDefault="00426ECF" w:rsidP="00426ECF"/>
    <w:p w14:paraId="048685CE" w14:textId="77777777" w:rsidR="00426ECF" w:rsidRDefault="00426ECF" w:rsidP="00426ECF"/>
    <w:p w14:paraId="37C7CFD5" w14:textId="77777777" w:rsidR="00426ECF" w:rsidRDefault="00426ECF" w:rsidP="00426ECF"/>
    <w:p w14:paraId="077CE75D" w14:textId="77777777" w:rsidR="00426ECF" w:rsidRDefault="00426ECF" w:rsidP="00426ECF"/>
    <w:p w14:paraId="5DC48B1D" w14:textId="0B729D44" w:rsidR="00426ECF" w:rsidRDefault="00000000" w:rsidP="00426ECF">
      <w:r>
        <w:rPr>
          <w:noProof/>
        </w:rPr>
        <w:pict w14:anchorId="476CCB26">
          <v:shape id="Text Box 464" o:spid="_x0000_s2083" type="#_x0000_t202" style="position:absolute;margin-left:93.45pt;margin-top:15.05pt;width:224.15pt;height:22.4pt;z-index:251681792;visibility:visible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" filled="f" stroked="f">
            <v:textbox inset="0,0,0,0">
              <w:txbxContent>
                <w:p w14:paraId="1D14ACE2" w14:textId="77777777" w:rsidR="00426ECF" w:rsidRPr="009D0AA9" w:rsidRDefault="00426ECF" w:rsidP="00426ECF">
                  <w:pPr>
                    <w:pStyle w:val="Caption"/>
                    <w:rPr>
                      <w:noProof/>
                    </w:rPr>
                  </w:pPr>
                  <w:r>
                    <w:t xml:space="preserve">Figure 9C: Arduino and motor shield located on </w:t>
                  </w:r>
                  <w:proofErr w:type="gramStart"/>
                  <w:r>
                    <w:t>mount</w:t>
                  </w:r>
                  <w:proofErr w:type="gramEnd"/>
                  <w:r>
                    <w:t xml:space="preserve"> </w:t>
                  </w:r>
                </w:p>
              </w:txbxContent>
            </v:textbox>
          </v:shape>
        </w:pict>
      </w:r>
    </w:p>
    <w:p w14:paraId="0EFDC304" w14:textId="77777777" w:rsidR="005054BC" w:rsidRDefault="005054BC" w:rsidP="009941AB">
      <w:pPr>
        <w:jc w:val="center"/>
        <w:rPr>
          <w:b/>
          <w:bCs/>
          <w:sz w:val="28"/>
        </w:rPr>
      </w:pPr>
    </w:p>
    <w:p w14:paraId="05879BDC" w14:textId="77777777" w:rsidR="005054BC" w:rsidRDefault="005054BC">
      <w:pPr>
        <w:rPr>
          <w:b/>
          <w:bCs/>
          <w:sz w:val="28"/>
        </w:rPr>
      </w:pPr>
      <w:r>
        <w:rPr>
          <w:b/>
          <w:bCs/>
          <w:sz w:val="28"/>
        </w:rPr>
        <w:br w:type="page"/>
      </w:r>
    </w:p>
    <w:p w14:paraId="627E0B14" w14:textId="382F316B" w:rsidR="00AD75E4" w:rsidRPr="00F97567" w:rsidRDefault="00F97567" w:rsidP="009941AB">
      <w:pPr>
        <w:jc w:val="center"/>
        <w:rPr>
          <w:b/>
          <w:bCs/>
          <w:sz w:val="28"/>
        </w:rPr>
      </w:pPr>
      <w:r w:rsidRPr="00F97567">
        <w:rPr>
          <w:b/>
          <w:bCs/>
          <w:sz w:val="28"/>
        </w:rPr>
        <w:lastRenderedPageBreak/>
        <w:t xml:space="preserve">Appendix B - </w:t>
      </w:r>
      <w:r w:rsidR="00AD75E4" w:rsidRPr="00F97567">
        <w:rPr>
          <w:b/>
          <w:bCs/>
          <w:sz w:val="28"/>
        </w:rPr>
        <w:t xml:space="preserve">Electronic </w:t>
      </w:r>
      <w:r w:rsidR="00CC5C97" w:rsidRPr="00F97567">
        <w:rPr>
          <w:b/>
          <w:bCs/>
          <w:sz w:val="28"/>
        </w:rPr>
        <w:t>A</w:t>
      </w:r>
      <w:r w:rsidR="00AD75E4" w:rsidRPr="00F97567">
        <w:rPr>
          <w:b/>
          <w:bCs/>
          <w:sz w:val="28"/>
        </w:rPr>
        <w:t>ssembly and Wiring Information</w:t>
      </w:r>
    </w:p>
    <w:p w14:paraId="187BE3A5" w14:textId="77777777" w:rsidR="00AD75E4" w:rsidRPr="009941AB" w:rsidRDefault="00AD75E4" w:rsidP="009941AB">
      <w:pPr>
        <w:jc w:val="center"/>
        <w:rPr>
          <w:sz w:val="28"/>
        </w:rPr>
      </w:pPr>
    </w:p>
    <w:p w14:paraId="63D90190" w14:textId="77777777" w:rsidR="00DB6398" w:rsidRDefault="00DB6398">
      <w:r>
        <w:t>The IR Sensor Connector Board is made by</w:t>
      </w:r>
      <w:ins w:id="2" w:author="Michael" w:date="2018-07-28T18:54:00Z">
        <w:r w:rsidR="00F2025C">
          <w:t xml:space="preserve"> </w:t>
        </w:r>
      </w:ins>
      <w:ins w:id="3" w:author="Michael" w:date="2018-07-28T18:53:00Z">
        <w:r w:rsidR="00F2025C">
          <w:t xml:space="preserve">inserting </w:t>
        </w:r>
      </w:ins>
      <w:del w:id="4" w:author="Michael" w:date="2018-07-28T18:53:00Z">
        <w:r w:rsidDel="00F2025C">
          <w:delText xml:space="preserve"> </w:delText>
        </w:r>
      </w:del>
      <w:del w:id="5" w:author="Michael" w:date="2018-07-28T18:54:00Z">
        <w:r w:rsidDel="00F2025C">
          <w:delText xml:space="preserve">soldering </w:delText>
        </w:r>
      </w:del>
      <w:ins w:id="6" w:author="Michael" w:date="2018-07-28T18:52:00Z">
        <w:r w:rsidR="00F2025C">
          <w:t xml:space="preserve">three IR sensors </w:t>
        </w:r>
      </w:ins>
      <w:ins w:id="7" w:author="Michael" w:date="2018-07-28T18:54:00Z">
        <w:r w:rsidR="00F2025C">
          <w:t xml:space="preserve">from </w:t>
        </w:r>
      </w:ins>
      <w:ins w:id="8" w:author="Michael" w:date="2018-07-28T18:52:00Z">
        <w:r w:rsidR="00F2025C">
          <w:t>the underside  of the</w:t>
        </w:r>
      </w:ins>
      <w:ins w:id="9" w:author="Michael" w:date="2018-07-28T18:53:00Z">
        <w:r w:rsidR="00F2025C">
          <w:t xml:space="preserve"> </w:t>
        </w:r>
      </w:ins>
      <w:ins w:id="10" w:author="Michael" w:date="2018-07-28T18:52:00Z">
        <w:r w:rsidR="00F2025C">
          <w:t>board</w:t>
        </w:r>
      </w:ins>
      <w:ins w:id="11" w:author="Michael" w:date="2018-07-28T18:53:00Z">
        <w:r w:rsidR="00F2025C">
          <w:t>.</w:t>
        </w:r>
      </w:ins>
      <w:del w:id="12" w:author="Michael" w:date="2018-07-28T18:53:00Z">
        <w:r w:rsidDel="00F2025C">
          <w:delText xml:space="preserve">the eight pin header inserted from underneath, </w:delText>
        </w:r>
      </w:del>
      <w:r>
        <w:t xml:space="preserve">   </w:t>
      </w:r>
      <w:ins w:id="13" w:author="Michael" w:date="2018-07-28T18:53:00Z">
        <w:r w:rsidR="00F2025C">
          <w:t xml:space="preserve">Three 47K resistors and one 47 ohm resistor </w:t>
        </w:r>
      </w:ins>
      <w:ins w:id="14" w:author="Michael" w:date="2018-07-28T18:54:00Z">
        <w:r w:rsidR="00F2025C">
          <w:t>are</w:t>
        </w:r>
      </w:ins>
      <w:ins w:id="15" w:author="Michael" w:date="2018-07-28T18:53:00Z">
        <w:r w:rsidR="00F2025C">
          <w:t xml:space="preserve"> placed </w:t>
        </w:r>
      </w:ins>
      <w:ins w:id="16" w:author="Michael" w:date="2018-07-28T18:54:00Z">
        <w:r w:rsidR="00F2025C">
          <w:t xml:space="preserve">on </w:t>
        </w:r>
      </w:ins>
      <w:ins w:id="17" w:author="Michael" w:date="2018-07-28T18:53:00Z">
        <w:r w:rsidR="00F2025C">
          <w:t>the upper side of the board</w:t>
        </w:r>
      </w:ins>
      <w:del w:id="18" w:author="Michael" w:date="2018-07-28T18:53:00Z">
        <w:r w:rsidDel="00F2025C">
          <w:delText>the</w:delText>
        </w:r>
      </w:del>
      <w:del w:id="19" w:author="Michael" w:date="2018-07-28T18:54:00Z">
        <w:r w:rsidDel="00F2025C">
          <w:delText>n</w:delText>
        </w:r>
      </w:del>
      <w:ins w:id="20" w:author="Michael" w:date="2018-07-28T18:54:00Z">
        <w:r w:rsidR="00F2025C">
          <w:t>.</w:t>
        </w:r>
      </w:ins>
      <w:del w:id="21" w:author="Michael" w:date="2018-07-28T18:54:00Z">
        <w:r w:rsidDel="00F2025C">
          <w:delText xml:space="preserve"> solder the six pin header t</w:delText>
        </w:r>
      </w:del>
      <w:ins w:id="22" w:author="Michael" w:date="2018-07-28T18:54:00Z">
        <w:r w:rsidR="00F2025C">
          <w:t xml:space="preserve"> Solder two 0.1 </w:t>
        </w:r>
        <w:proofErr w:type="spellStart"/>
        <w:r w:rsidR="00F2025C">
          <w:t>uF</w:t>
        </w:r>
        <w:proofErr w:type="spellEnd"/>
        <w:r w:rsidR="00F2025C">
          <w:t xml:space="preserve"> ceramic capa</w:t>
        </w:r>
      </w:ins>
      <w:ins w:id="23" w:author="Michael" w:date="2018-07-28T18:55:00Z">
        <w:r w:rsidR="00F2025C">
          <w:t>citors and the 2x3 connector as shown below</w:t>
        </w:r>
      </w:ins>
      <w:del w:id="24" w:author="Michael" w:date="2018-07-28T18:55:00Z">
        <w:r w:rsidDel="00F2025C">
          <w:delText>o the top.</w:delText>
        </w:r>
        <w:r w:rsidR="00CC5C97" w:rsidDel="00F2025C">
          <w:delText xml:space="preserve"> The IR sensors are connected to the main circuit board using a 6 conductor IDC cable</w:delText>
        </w:r>
      </w:del>
      <w:r w:rsidR="00CC5C97">
        <w:t>.</w:t>
      </w:r>
    </w:p>
    <w:p w14:paraId="171DDC3D" w14:textId="60D978C9" w:rsidR="00DB6398" w:rsidRDefault="00F2025C">
      <w:ins w:id="25" w:author="Michael" w:date="2018-07-28T18:50:00Z">
        <w:r>
          <w:rPr>
            <w:noProof/>
          </w:rPr>
          <w:drawing>
            <wp:anchor distT="0" distB="0" distL="114300" distR="114300" simplePos="0" relativeHeight="251582464" behindDoc="1" locked="0" layoutInCell="1" allowOverlap="1" wp14:anchorId="69824645" wp14:editId="07B10A8E">
              <wp:simplePos x="0" y="0"/>
              <wp:positionH relativeFrom="column">
                <wp:posOffset>-81420</wp:posOffset>
              </wp:positionH>
              <wp:positionV relativeFrom="paragraph">
                <wp:posOffset>153366</wp:posOffset>
              </wp:positionV>
              <wp:extent cx="2850391" cy="1067966"/>
              <wp:effectExtent l="0" t="0" r="0" b="0"/>
              <wp:wrapTight wrapText="bothSides">
                <wp:wrapPolygon edited="0">
                  <wp:start x="0" y="0"/>
                  <wp:lineTo x="0" y="21202"/>
                  <wp:lineTo x="21513" y="21202"/>
                  <wp:lineTo x="21513" y="0"/>
                  <wp:lineTo x="0" y="0"/>
                </wp:wrapPolygon>
              </wp:wrapTight>
              <wp:docPr id="397" name="Picture 3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9"/>
                      <pic:cNvPicPr>
                        <a:picLocks noChangeAspect="1" noChangeArrowheads="1"/>
                      </pic:cNvPicPr>
                    </pic:nvPicPr>
                    <pic:blipFill>
                      <a:blip r:embed="rId7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867032" cy="1074201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26" w:author="Michael" w:date="2018-07-28T18:51:00Z">
        <w:r>
          <w:rPr>
            <w:noProof/>
          </w:rPr>
          <w:drawing>
            <wp:anchor distT="0" distB="0" distL="114300" distR="114300" simplePos="0" relativeHeight="251583488" behindDoc="1" locked="0" layoutInCell="1" allowOverlap="1" wp14:anchorId="23317644" wp14:editId="2DEE9EC9">
              <wp:simplePos x="0" y="0"/>
              <wp:positionH relativeFrom="column">
                <wp:posOffset>2655517</wp:posOffset>
              </wp:positionH>
              <wp:positionV relativeFrom="paragraph">
                <wp:posOffset>46894</wp:posOffset>
              </wp:positionV>
              <wp:extent cx="2772247" cy="1499618"/>
              <wp:effectExtent l="0" t="0" r="0" b="0"/>
              <wp:wrapTight wrapText="bothSides">
                <wp:wrapPolygon edited="0">
                  <wp:start x="0" y="0"/>
                  <wp:lineTo x="0" y="21408"/>
                  <wp:lineTo x="21377" y="21408"/>
                  <wp:lineTo x="21377" y="0"/>
                  <wp:lineTo x="0" y="0"/>
                </wp:wrapPolygon>
              </wp:wrapTight>
              <wp:docPr id="398" name="Picture 3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"/>
                      <pic:cNvPicPr>
                        <a:picLocks noChangeAspect="1" noChangeArrowheads="1"/>
                      </pic:cNvPicPr>
                    </pic:nvPicPr>
                    <pic:blipFill>
                      <a:blip r:embed="rId75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82927" cy="15053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del w:id="27" w:author="Michael" w:date="2018-07-28T18:48:00Z">
        <w:r w:rsidR="00AD75E4" w:rsidDel="00F2025C">
          <w:rPr>
            <w:noProof/>
          </w:rPr>
          <w:drawing>
            <wp:anchor distT="0" distB="0" distL="114300" distR="114300" simplePos="0" relativeHeight="251575296" behindDoc="1" locked="0" layoutInCell="1" allowOverlap="1" wp14:anchorId="09B15F0F" wp14:editId="562747B5">
              <wp:simplePos x="0" y="0"/>
              <wp:positionH relativeFrom="column">
                <wp:posOffset>523875</wp:posOffset>
              </wp:positionH>
              <wp:positionV relativeFrom="paragraph">
                <wp:posOffset>194945</wp:posOffset>
              </wp:positionV>
              <wp:extent cx="1546860" cy="2228850"/>
              <wp:effectExtent l="0" t="0" r="0" b="0"/>
              <wp:wrapTight wrapText="bothSides">
                <wp:wrapPolygon edited="0">
                  <wp:start x="0" y="0"/>
                  <wp:lineTo x="0" y="21415"/>
                  <wp:lineTo x="21281" y="21415"/>
                  <wp:lineTo x="21281" y="0"/>
                  <wp:lineTo x="0" y="0"/>
                </wp:wrapPolygon>
              </wp:wrapTight>
              <wp:docPr id="296" name="Picture 2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2"/>
                      <pic:cNvPicPr>
                        <a:picLocks noChangeAspect="1" noChangeArrowheads="1"/>
                      </pic:cNvPicPr>
                    </pic:nvPicPr>
                    <pic:blipFill>
                      <a:blip r:embed="rId7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4686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6F96CB5A" w14:textId="77777777" w:rsidR="00DB6398" w:rsidRDefault="00AD75E4">
      <w:del w:id="28" w:author="Michael" w:date="2018-07-28T18:48:00Z">
        <w:r w:rsidDel="00F2025C">
          <w:rPr>
            <w:noProof/>
          </w:rPr>
          <w:drawing>
            <wp:anchor distT="0" distB="0" distL="114300" distR="114300" simplePos="0" relativeHeight="251576320" behindDoc="1" locked="0" layoutInCell="1" allowOverlap="1" wp14:anchorId="159AF1AC" wp14:editId="3BF6DF31">
              <wp:simplePos x="0" y="0"/>
              <wp:positionH relativeFrom="column">
                <wp:posOffset>3257550</wp:posOffset>
              </wp:positionH>
              <wp:positionV relativeFrom="paragraph">
                <wp:posOffset>281305</wp:posOffset>
              </wp:positionV>
              <wp:extent cx="1485900" cy="1200150"/>
              <wp:effectExtent l="0" t="0" r="0" b="0"/>
              <wp:wrapTight wrapText="bothSides">
                <wp:wrapPolygon edited="0">
                  <wp:start x="0" y="0"/>
                  <wp:lineTo x="0" y="21257"/>
                  <wp:lineTo x="21323" y="21257"/>
                  <wp:lineTo x="21323" y="0"/>
                  <wp:lineTo x="0" y="0"/>
                </wp:wrapPolygon>
              </wp:wrapTight>
              <wp:docPr id="317" name="Picture 3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3"/>
                      <pic:cNvPicPr>
                        <a:picLocks noChangeAspect="1" noChangeArrowheads="1"/>
                      </pic:cNvPicPr>
                    </pic:nvPicPr>
                    <pic:blipFill>
                      <a:blip r:embed="rId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85900" cy="1200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29" w:author="Michael" w:date="2018-07-28T18:48:00Z">
        <w:r w:rsidR="00F2025C" w:rsidRPr="00F2025C">
          <w:t xml:space="preserve"> </w:t>
        </w:r>
      </w:ins>
    </w:p>
    <w:p w14:paraId="07042892" w14:textId="51F1E1E9" w:rsidR="00DB6398" w:rsidDel="00F2025C" w:rsidRDefault="00A30FBF">
      <w:pPr>
        <w:rPr>
          <w:del w:id="30" w:author="Michael" w:date="2018-07-28T18:56:00Z"/>
        </w:rPr>
      </w:pPr>
      <w:ins w:id="31" w:author="Michael" w:date="2018-07-28T18:51:00Z">
        <w:r>
          <w:rPr>
            <w:noProof/>
          </w:rPr>
          <w:drawing>
            <wp:anchor distT="0" distB="0" distL="114300" distR="114300" simplePos="0" relativeHeight="251585536" behindDoc="1" locked="0" layoutInCell="1" allowOverlap="1" wp14:anchorId="59A446CB" wp14:editId="337D4B85">
              <wp:simplePos x="0" y="0"/>
              <wp:positionH relativeFrom="column">
                <wp:posOffset>2561703</wp:posOffset>
              </wp:positionH>
              <wp:positionV relativeFrom="paragraph">
                <wp:posOffset>292814</wp:posOffset>
              </wp:positionV>
              <wp:extent cx="3018155" cy="1139190"/>
              <wp:effectExtent l="0" t="0" r="0" b="0"/>
              <wp:wrapTight wrapText="bothSides">
                <wp:wrapPolygon edited="0">
                  <wp:start x="0" y="0"/>
                  <wp:lineTo x="0" y="21311"/>
                  <wp:lineTo x="21405" y="21311"/>
                  <wp:lineTo x="21405" y="0"/>
                  <wp:lineTo x="0" y="0"/>
                </wp:wrapPolygon>
              </wp:wrapTight>
              <wp:docPr id="399" name="Picture 3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"/>
                      <pic:cNvPicPr>
                        <a:picLocks noChangeAspect="1" noChangeArrowheads="1"/>
                      </pic:cNvPicPr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018155" cy="113919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0A3A67">
          <w:rPr>
            <w:noProof/>
          </w:rPr>
          <w:drawing>
            <wp:anchor distT="0" distB="0" distL="114300" distR="114300" simplePos="0" relativeHeight="251587584" behindDoc="1" locked="0" layoutInCell="1" allowOverlap="1" wp14:anchorId="4CB93106" wp14:editId="31E99611">
              <wp:simplePos x="0" y="0"/>
              <wp:positionH relativeFrom="column">
                <wp:posOffset>37465</wp:posOffset>
              </wp:positionH>
              <wp:positionV relativeFrom="paragraph">
                <wp:posOffset>370657</wp:posOffset>
              </wp:positionV>
              <wp:extent cx="2642870" cy="1242695"/>
              <wp:effectExtent l="0" t="0" r="0" b="0"/>
              <wp:wrapTight wrapText="bothSides">
                <wp:wrapPolygon edited="0">
                  <wp:start x="0" y="0"/>
                  <wp:lineTo x="0" y="21192"/>
                  <wp:lineTo x="21486" y="21192"/>
                  <wp:lineTo x="21486" y="0"/>
                  <wp:lineTo x="0" y="0"/>
                </wp:wrapPolygon>
              </wp:wrapTight>
              <wp:docPr id="400" name="Picture 4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"/>
                      <pic:cNvPicPr>
                        <a:picLocks noChangeAspect="1" noChangeArrowheads="1"/>
                      </pic:cNvPicPr>
                    </pic:nvPicPr>
                    <pic:blipFill>
                      <a:blip r:embed="rId7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642870" cy="124269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</w:p>
    <w:p w14:paraId="04068A8B" w14:textId="6250B4C2" w:rsidR="00DB6398" w:rsidRPr="00F2025C" w:rsidRDefault="00F2025C">
      <w:pPr>
        <w:rPr>
          <w:sz w:val="16"/>
          <w:rPrChange w:id="32" w:author="Michael" w:date="2018-07-28T18:56:00Z">
            <w:rPr/>
          </w:rPrChange>
        </w:rPr>
      </w:pPr>
      <w:ins w:id="33" w:author="Michael" w:date="2018-07-28T18:56:00Z">
        <w:r w:rsidRPr="00F2025C">
          <w:rPr>
            <w:sz w:val="16"/>
            <w:rPrChange w:id="34" w:author="Michael" w:date="2018-07-28T18:56:00Z">
              <w:rPr/>
            </w:rPrChange>
          </w:rPr>
          <w:t>Yellow arrow</w:t>
        </w:r>
        <w:r>
          <w:rPr>
            <w:sz w:val="16"/>
          </w:rPr>
          <w:t>s</w:t>
        </w:r>
        <w:r w:rsidRPr="00F2025C">
          <w:rPr>
            <w:sz w:val="16"/>
            <w:rPrChange w:id="35" w:author="Michael" w:date="2018-07-28T18:56:00Z">
              <w:rPr/>
            </w:rPrChange>
          </w:rPr>
          <w:t xml:space="preserve"> points to orientation notch</w:t>
        </w:r>
      </w:ins>
      <w:ins w:id="36" w:author="Michael" w:date="2018-07-28T18:57:00Z">
        <w:r>
          <w:rPr>
            <w:sz w:val="16"/>
          </w:rPr>
          <w:t>e</w:t>
        </w:r>
      </w:ins>
      <w:ins w:id="37" w:author="Michael" w:date="2018-07-28T18:56:00Z">
        <w:r>
          <w:rPr>
            <w:sz w:val="16"/>
          </w:rPr>
          <w:t>s</w:t>
        </w:r>
      </w:ins>
    </w:p>
    <w:p w14:paraId="09FDACAC" w14:textId="03DCB1AF" w:rsidR="00DB6398" w:rsidRDefault="00000000">
      <w:del w:id="38" w:author="Michael" w:date="2018-07-28T18:49:00Z">
        <w:r>
          <w:rPr>
            <w:noProof/>
          </w:rPr>
          <w:pict w14:anchorId="331C220A">
            <v:shapetype id="_x0000_t13" coordsize="21600,21600" o:spt="13" adj="16200,5400" path="m@0,l@0@1,0@1,0@2@0@2@0,21600,21600,10800xe">
              <v:stroke joinstyle="miter"/>
              <v:formulas>
                <v:f eqn="val #0"/>
                <v:f eqn="val #1"/>
                <v:f eqn="sum height 0 #1"/>
                <v:f eqn="sum 10800 0 #1"/>
                <v:f eqn="sum width 0 #0"/>
                <v:f eqn="prod @4 @3 10800"/>
                <v:f eqn="sum width 0 @5"/>
              </v:formulas>
              <v:path o:connecttype="custom" o:connectlocs="@0,0;0,10800;@0,21600;21600,10800" o:connectangles="270,180,90,0" textboxrect="0,@1,@6,@2"/>
              <v:handles>
                <v:h position="#0,#1" xrange="0,21600" yrange="0,10800"/>
              </v:handles>
            </v:shapetype>
            <v:shape id="Right Arrow 319" o:spid="_x0000_s2082" type="#_x0000_t13" style="position:absolute;margin-left:196.5pt;margin-top:8.1pt;width:20.25pt;height:21pt;z-index:251640832;visibility:visible;mso-position-horizontal-relative:text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" adj="10800" fillcolor="#4f81bd [3204]" strokecolor="#243f60 [1604]" strokeweight="2pt">
              <v:textbox>
                <w:txbxContent>
                  <w:p w14:paraId="262B68C7" w14:textId="77777777" w:rsidR="00D242C1" w:rsidRDefault="00D242C1" w:rsidP="00F2025C">
                    <w:pPr>
                      <w:jc w:val="center"/>
                    </w:pPr>
                    <w:ins w:id="39" w:author="Michael" w:date="2018-07-28T18:49:00Z">
                      <w:r>
                        <w:object w:dxaOrig="4442" w:dyaOrig="1874" w14:anchorId="5E684BD3">
                          <v:shape id="_x0000_i1045" type="#_x0000_t75" style="width:222.5pt;height:93.5pt" o:ole="">
                            <v:imagedata r:id="rId80" o:title=""/>
                          </v:shape>
                          <o:OLEObject Type="Embed" ProgID="Visio.Drawing.11" ShapeID="_x0000_i1045" DrawAspect="Content" ObjectID="_1754985949" r:id="rId81"/>
                        </w:object>
                      </w:r>
                    </w:ins>
                  </w:p>
                </w:txbxContent>
              </v:textbox>
            </v:shape>
          </w:pict>
        </w:r>
      </w:del>
    </w:p>
    <w:p w14:paraId="6FE25CC3" w14:textId="449946F0" w:rsidR="00DB6398" w:rsidRDefault="00000000">
      <w:r>
        <w:rPr>
          <w:noProof/>
        </w:rPr>
        <w:pict w14:anchorId="31164F8E">
          <v:shape id="Text Box 318" o:spid="_x0000_s2081" type="#_x0000_t202" style="position:absolute;margin-left:151.5pt;margin-top:19.45pt;width:150.3pt;height:21pt;z-index:251638784;visibility:visible;mso-width-relative:margin" wrapcoords="-108 0 -108 20829 21600 20829 21600 0 -108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" stroked="f">
            <v:textbox style="mso-next-textbox:#Text Box 318;mso-fit-shape-to-text:t" inset="0,0,0,0">
              <w:txbxContent>
                <w:p w14:paraId="69E03A91" w14:textId="5C512EC5" w:rsidR="00D242C1" w:rsidRPr="00EF1505" w:rsidRDefault="00D242C1" w:rsidP="009941AB">
                  <w:pPr>
                    <w:pStyle w:val="Caption"/>
                    <w:rPr>
                      <w:noProof/>
                    </w:rPr>
                  </w:pPr>
                  <w:r>
                    <w:t>Figure 12:  IR Sensor Connector Board</w:t>
                  </w:r>
                </w:p>
              </w:txbxContent>
            </v:textbox>
            <w10:wrap type="tight"/>
          </v:shape>
        </w:pict>
      </w:r>
    </w:p>
    <w:p w14:paraId="1915E479" w14:textId="77777777" w:rsidR="00A30FBF" w:rsidRDefault="00A30FBF" w:rsidP="00F2025C"/>
    <w:p w14:paraId="54A4953B" w14:textId="31FEDA9F" w:rsidR="00F2025C" w:rsidRDefault="00F2025C" w:rsidP="00F2025C">
      <w:pPr>
        <w:rPr>
          <w:ins w:id="40" w:author="Michael" w:date="2018-07-28T18:52:00Z"/>
        </w:rPr>
      </w:pPr>
      <w:ins w:id="41" w:author="Michael" w:date="2018-07-28T18:52:00Z">
        <w:r>
          <w:t xml:space="preserve">The IR sensors are connected to the main circuit board using </w:t>
        </w:r>
      </w:ins>
      <w:r w:rsidR="00D10BE0">
        <w:t>approximately 1</w:t>
      </w:r>
      <w:r w:rsidR="00E86EA3">
        <w:t>4</w:t>
      </w:r>
      <w:r w:rsidR="00D10BE0">
        <w:t xml:space="preserve">cm of </w:t>
      </w:r>
      <w:ins w:id="42" w:author="Michael" w:date="2018-07-28T18:52:00Z">
        <w:r>
          <w:t>6 conductor IDC cable.</w:t>
        </w:r>
      </w:ins>
    </w:p>
    <w:p w14:paraId="4D2DB0F4" w14:textId="77777777" w:rsidR="00AD75E4" w:rsidRDefault="00AD75E4"/>
    <w:p w14:paraId="6CEA62F2" w14:textId="6AD4CCF1" w:rsidR="00DB6398" w:rsidRDefault="00105449">
      <w:ins w:id="43" w:author="Michael" w:date="2018-07-28T18:05:00Z">
        <w:r>
          <w:rPr>
            <w:noProof/>
          </w:rPr>
          <w:drawing>
            <wp:anchor distT="0" distB="0" distL="114300" distR="114300" simplePos="0" relativeHeight="251580416" behindDoc="1" locked="0" layoutInCell="1" allowOverlap="1" wp14:anchorId="67C6F073" wp14:editId="4566BDA9">
              <wp:simplePos x="0" y="0"/>
              <wp:positionH relativeFrom="column">
                <wp:posOffset>0</wp:posOffset>
              </wp:positionH>
              <wp:positionV relativeFrom="paragraph">
                <wp:posOffset>669290</wp:posOffset>
              </wp:positionV>
              <wp:extent cx="3479165" cy="2303780"/>
              <wp:effectExtent l="0" t="0" r="6985" b="1270"/>
              <wp:wrapTight wrapText="bothSides">
                <wp:wrapPolygon edited="0">
                  <wp:start x="0" y="0"/>
                  <wp:lineTo x="0" y="21433"/>
                  <wp:lineTo x="21525" y="21433"/>
                  <wp:lineTo x="21525" y="0"/>
                  <wp:lineTo x="0" y="0"/>
                </wp:wrapPolygon>
              </wp:wrapTight>
              <wp:docPr id="386" name="Picture 3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79165" cy="2303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</w:ins>
      <w:r w:rsidR="00000000">
        <w:rPr>
          <w:noProof/>
        </w:rPr>
        <w:pict w14:anchorId="2E111D33">
          <v:shape id="Text Box 11" o:spid="_x0000_s2080" type="#_x0000_t202" style="position:absolute;margin-left:138.8pt;margin-top:226.15pt;width:150.5pt;height:21.1pt;z-index:251636736;visibility:visible;mso-position-horizontal-relative:text;mso-position-vertical-relative:text;mso-width-relative:margin;mso-height-relative:margin" wrapcoords="-107 0 -107 20829 21600 20829 21600 0 -107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" stroked="f">
            <v:textbox inset="0,0,0,0">
              <w:txbxContent>
                <w:p w14:paraId="0CE0AC99" w14:textId="77777777" w:rsidR="00D242C1" w:rsidRPr="00FC12B9" w:rsidRDefault="00D242C1" w:rsidP="003C27D0">
                  <w:pPr>
                    <w:pStyle w:val="Caption"/>
                    <w:rPr>
                      <w:noProof/>
                    </w:rPr>
                  </w:pPr>
                  <w:r>
                    <w:t>Figure13:  Bump Switch Wiring</w:t>
                  </w:r>
                </w:p>
              </w:txbxContent>
            </v:textbox>
            <w10:wrap type="tight"/>
          </v:shape>
        </w:pict>
      </w:r>
      <w:r w:rsidR="00DB6398">
        <w:t xml:space="preserve">The bump switch assembly is made by soldering </w:t>
      </w:r>
      <w:r w:rsidR="008B5234">
        <w:t>approximately 16</w:t>
      </w:r>
      <w:r w:rsidR="00DB6398">
        <w:t xml:space="preserve"> cm of four conductor ribbon cable to the switches as shown. </w:t>
      </w:r>
      <w:ins w:id="44" w:author="Michael" w:date="2018-07-28T18:06:00Z">
        <w:r>
          <w:t xml:space="preserve">The other end is crimped into a 2x2 IDC </w:t>
        </w:r>
      </w:ins>
      <w:ins w:id="45" w:author="Michael" w:date="2018-07-28T18:09:00Z">
        <w:r>
          <w:t>ribbon connector</w:t>
        </w:r>
      </w:ins>
      <w:del w:id="46" w:author="Michael" w:date="2018-07-28T18:06:00Z">
        <w:r w:rsidR="00DB6398" w:rsidDel="00105449">
          <w:delText xml:space="preserve">Strip 5mm of the other end of the cable and tin the ends so they can be easily attached to the terminal block on the circuit board. </w:delText>
        </w:r>
        <w:r w:rsidR="000213A6" w:rsidDel="00105449">
          <w:delText xml:space="preserve"> Note that the left switch is connected to the terminal marked D6 and the right to D33.</w:delText>
        </w:r>
      </w:del>
      <w:ins w:id="47" w:author="Michael" w:date="2018-07-28T18:09:00Z">
        <w:r>
          <w:t>.</w:t>
        </w:r>
      </w:ins>
    </w:p>
    <w:p w14:paraId="76E2C3BD" w14:textId="77777777" w:rsidR="002A71DE" w:rsidRDefault="00105449" w:rsidP="00AD75E4">
      <w:ins w:id="48" w:author="Michael" w:date="2018-07-28T18:08:00Z">
        <w:r>
          <w:rPr>
            <w:noProof/>
          </w:rPr>
          <w:drawing>
            <wp:anchor distT="0" distB="0" distL="114300" distR="114300" simplePos="0" relativeHeight="251581440" behindDoc="1" locked="0" layoutInCell="1" allowOverlap="1" wp14:anchorId="337BD4AF" wp14:editId="1186DA82">
              <wp:simplePos x="0" y="0"/>
              <wp:positionH relativeFrom="column">
                <wp:posOffset>545465</wp:posOffset>
              </wp:positionH>
              <wp:positionV relativeFrom="paragraph">
                <wp:posOffset>439420</wp:posOffset>
              </wp:positionV>
              <wp:extent cx="1070610" cy="1080770"/>
              <wp:effectExtent l="0" t="0" r="0" b="5080"/>
              <wp:wrapTight wrapText="bothSides">
                <wp:wrapPolygon edited="0">
                  <wp:start x="0" y="0"/>
                  <wp:lineTo x="0" y="21321"/>
                  <wp:lineTo x="21139" y="21321"/>
                  <wp:lineTo x="21139" y="0"/>
                  <wp:lineTo x="0" y="0"/>
                </wp:wrapPolygon>
              </wp:wrapTight>
              <wp:docPr id="396" name="Picture 396" descr="Image result for Amphenol FCI 2.54mm Pitch Cable Mount IDC Connector, Socket, 4 Way, 2 Row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Image result for Amphenol FCI 2.54mm Pitch Cable Mount IDC Connector, Socket, 4 Way, 2 Row"/>
                      <pic:cNvPicPr>
                        <a:picLocks noChangeAspect="1" noChangeArrowheads="1"/>
                      </pic:cNvPicPr>
                    </pic:nvPicPr>
                    <pic:blipFill>
                      <a:blip r:embed="rId8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70610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49" w:author="Michael" w:date="2018-07-28T18:05:00Z">
        <w:r w:rsidR="00400458" w:rsidDel="007663A5">
          <w:rPr>
            <w:noProof/>
          </w:rPr>
          <w:drawing>
            <wp:anchor distT="0" distB="0" distL="114300" distR="114300" simplePos="0" relativeHeight="251579392" behindDoc="1" locked="0" layoutInCell="1" allowOverlap="1" wp14:anchorId="4606CFE6" wp14:editId="40778CF1">
              <wp:simplePos x="0" y="0"/>
              <wp:positionH relativeFrom="column">
                <wp:posOffset>552450</wp:posOffset>
              </wp:positionH>
              <wp:positionV relativeFrom="paragraph">
                <wp:posOffset>181610</wp:posOffset>
              </wp:positionV>
              <wp:extent cx="3314700" cy="1985010"/>
              <wp:effectExtent l="0" t="0" r="0" b="0"/>
              <wp:wrapTight wrapText="bothSides">
                <wp:wrapPolygon edited="0">
                  <wp:start x="0" y="0"/>
                  <wp:lineTo x="0" y="21351"/>
                  <wp:lineTo x="21476" y="21351"/>
                  <wp:lineTo x="21476" y="0"/>
                  <wp:lineTo x="0" y="0"/>
                </wp:wrapPolygon>
              </wp:wrapTight>
              <wp:docPr id="406" name="Picture 4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2"/>
                      <pic:cNvPicPr>
                        <a:picLocks noChangeAspect="1" noChangeArrowheads="1"/>
                      </pic:cNvPicPr>
                    </pic:nvPicPr>
                    <pic:blipFill>
                      <a:blip r:embed="rId8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14700" cy="1985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747C242A" w14:textId="77777777" w:rsidR="00AD75E4" w:rsidRDefault="00AD75E4" w:rsidP="00AD75E4"/>
    <w:p w14:paraId="59845EDC" w14:textId="791AFF4C" w:rsidR="00AD75E4" w:rsidRPr="00E905FA" w:rsidRDefault="00BB69A7" w:rsidP="00AD75E4">
      <w:r>
        <w:rPr>
          <w:noProof/>
        </w:rPr>
        <w:t xml:space="preserve">  </w:t>
      </w:r>
      <w:r w:rsidR="00845938">
        <w:rPr>
          <w:noProof/>
        </w:rPr>
        <w:t xml:space="preserve"> </w:t>
      </w:r>
    </w:p>
    <w:p w14:paraId="463804A6" w14:textId="4E26E1A3" w:rsidR="00AD75E4" w:rsidRPr="00E905FA" w:rsidRDefault="00000000" w:rsidP="00AD75E4">
      <w:r>
        <w:rPr>
          <w:noProof/>
        </w:rPr>
        <w:lastRenderedPageBreak/>
        <w:pict w14:anchorId="589444E8">
          <v:shape id="Text Box 393" o:spid="_x0000_s2079" type="#_x0000_t202" style="position:absolute;margin-left:87.55pt;margin-top:278.4pt;width:252pt;height:19.5pt;z-index:251645952;visibility:visible;mso-width-relative:margin;mso-height-relative:margin" wrapcoords="-64 0 -64 20769 21600 20769 21600 0 -64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" stroked="f">
            <v:textbox inset="0,0,0,0">
              <w:txbxContent>
                <w:p w14:paraId="1360168F" w14:textId="77777777" w:rsidR="00D242C1" w:rsidRPr="007934A3" w:rsidRDefault="00D242C1" w:rsidP="00063D2F">
                  <w:pPr>
                    <w:pStyle w:val="Caption"/>
                    <w:rPr>
                      <w:noProof/>
                    </w:rPr>
                  </w:pPr>
                  <w:r>
                    <w:t>Figure 14</w:t>
                  </w:r>
                  <w:r w:rsidR="00C1210B">
                    <w:t xml:space="preserve">: Wiring the </w:t>
                  </w:r>
                  <w:r>
                    <w:t xml:space="preserve">Mirto </w:t>
                  </w:r>
                  <w:r w:rsidR="00C1210B">
                    <w:t>2020 board for Raspberry Pi</w:t>
                  </w:r>
                  <w:r>
                    <w:t xml:space="preserve"> </w:t>
                  </w:r>
                </w:p>
              </w:txbxContent>
            </v:textbox>
            <w10:wrap type="tight"/>
          </v:shape>
        </w:pict>
      </w:r>
      <w:r w:rsidR="00126743">
        <w:rPr>
          <w:noProof/>
        </w:rPr>
        <w:drawing>
          <wp:anchor distT="0" distB="0" distL="114300" distR="114300" simplePos="0" relativeHeight="251591680" behindDoc="1" locked="0" layoutInCell="1" allowOverlap="1" wp14:anchorId="0FF1BD57" wp14:editId="60C0B2A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28060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72F44" w14:textId="19DE2412" w:rsidR="00AD75E4" w:rsidRDefault="00C1210B">
      <w:r>
        <w:rPr>
          <w:noProof/>
          <w:sz w:val="28"/>
        </w:rPr>
        <w:drawing>
          <wp:anchor distT="0" distB="0" distL="114300" distR="114300" simplePos="0" relativeHeight="251594752" behindDoc="1" locked="0" layoutInCell="1" allowOverlap="1" wp14:anchorId="47D92DC3" wp14:editId="3BD98BC9">
            <wp:simplePos x="0" y="0"/>
            <wp:positionH relativeFrom="column">
              <wp:posOffset>76835</wp:posOffset>
            </wp:positionH>
            <wp:positionV relativeFrom="paragraph">
              <wp:posOffset>461010</wp:posOffset>
            </wp:positionV>
            <wp:extent cx="5732145" cy="3900805"/>
            <wp:effectExtent l="0" t="0" r="1905" b="4445"/>
            <wp:wrapTight wrapText="bothSides">
              <wp:wrapPolygon edited="0">
                <wp:start x="0" y="0"/>
                <wp:lineTo x="0" y="21519"/>
                <wp:lineTo x="21535" y="21519"/>
                <wp:lineTo x="21535" y="0"/>
                <wp:lineTo x="0" y="0"/>
              </wp:wrapPolygon>
            </wp:wrapTight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11550C82">
          <v:shape id="Text Box 474" o:spid="_x0000_s2078" type="#_x0000_t202" style="position:absolute;margin-left:110.3pt;margin-top:353.5pt;width:203.25pt;height:19.5pt;z-index:251671552;visibility:visible;mso-position-horizontal-relative:text;mso-position-vertical-relative:text;mso-width-relative:margin;mso-height-relative:margin" wrapcoords="-80 0 -80 20769 21600 20769 21600 0 -8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" stroked="f">
            <v:textbox inset="0,0,0,0">
              <w:txbxContent>
                <w:p w14:paraId="1AAAACA8" w14:textId="77777777" w:rsidR="00C1210B" w:rsidRPr="007934A3" w:rsidRDefault="00C1210B" w:rsidP="00C1210B">
                  <w:pPr>
                    <w:pStyle w:val="Caption"/>
                    <w:rPr>
                      <w:noProof/>
                    </w:rPr>
                  </w:pPr>
                  <w:r>
                    <w:t>Figure 15: Schematic Diagram</w:t>
                  </w:r>
                </w:p>
              </w:txbxContent>
            </v:textbox>
            <w10:wrap type="tight"/>
          </v:shape>
        </w:pict>
      </w:r>
      <w:r w:rsidR="00AD75E4">
        <w:br w:type="page"/>
      </w:r>
    </w:p>
    <w:p w14:paraId="0A7D312D" w14:textId="53886935" w:rsidR="00C1210B" w:rsidRPr="007934A3" w:rsidRDefault="002918B6" w:rsidP="00C1210B">
      <w:pPr>
        <w:pStyle w:val="Caption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595776" behindDoc="1" locked="0" layoutInCell="1" allowOverlap="1" wp14:anchorId="56363329" wp14:editId="23D46727">
            <wp:simplePos x="0" y="0"/>
            <wp:positionH relativeFrom="column">
              <wp:posOffset>-635</wp:posOffset>
            </wp:positionH>
            <wp:positionV relativeFrom="paragraph">
              <wp:posOffset>5287010</wp:posOffset>
            </wp:positionV>
            <wp:extent cx="6089650" cy="3233420"/>
            <wp:effectExtent l="0" t="0" r="6350" b="5080"/>
            <wp:wrapTight wrapText="bothSides">
              <wp:wrapPolygon edited="0">
                <wp:start x="0" y="0"/>
                <wp:lineTo x="0" y="21507"/>
                <wp:lineTo x="21555" y="21507"/>
                <wp:lineTo x="21555" y="0"/>
                <wp:lineTo x="0" y="0"/>
              </wp:wrapPolygon>
            </wp:wrapTight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noProof/>
        </w:rPr>
        <w:pict w14:anchorId="65C2B2E0">
          <v:shape id="Text Box 476" o:spid="_x0000_s2077" type="#_x0000_t202" style="position:absolute;margin-left:122.3pt;margin-top:682.7pt;width:203.25pt;height:19.5pt;z-index:251672576;visibility:visible;mso-position-horizontal-relative:text;mso-position-vertical-relative:text;mso-width-relative:margin;mso-height-relative:margin" wrapcoords="-80 0 -80 20769 21600 20769 21600 0 -8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" stroked="f">
            <v:textbox inset="0,0,0,0">
              <w:txbxContent>
                <w:p w14:paraId="5E5BBF29" w14:textId="77777777" w:rsidR="002918B6" w:rsidRPr="007934A3" w:rsidRDefault="002918B6" w:rsidP="002918B6">
                  <w:pPr>
                    <w:pStyle w:val="Caption"/>
                    <w:rPr>
                      <w:noProof/>
                    </w:rPr>
                  </w:pPr>
                  <w:r>
                    <w:t>Figure 17: Schematic Diagram</w:t>
                  </w:r>
                </w:p>
              </w:txbxContent>
            </v:textbox>
            <w10:wrap type="tight"/>
          </v:shape>
        </w:pict>
      </w:r>
      <w:r w:rsidR="00000000">
        <w:rPr>
          <w:noProof/>
        </w:rPr>
        <w:pict w14:anchorId="72E8F114">
          <v:shape id="Text Box 472" o:spid="_x0000_s2076" type="#_x0000_t202" style="position:absolute;margin-left:114.45pt;margin-top:334.5pt;width:252pt;height:19.5pt;z-index:251670528;visibility:visible;mso-position-horizontal-relative:text;mso-position-vertical-relative:text;mso-width-relative:margin;mso-height-relative:margin" wrapcoords="-64 0 -64 20769 21600 20769 21600 0 -64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" stroked="f">
            <v:textbox inset="0,0,0,0">
              <w:txbxContent>
                <w:p w14:paraId="1952F27E" w14:textId="77777777" w:rsidR="00C1210B" w:rsidRPr="007934A3" w:rsidRDefault="00C1210B" w:rsidP="00C1210B">
                  <w:pPr>
                    <w:pStyle w:val="Caption"/>
                    <w:rPr>
                      <w:noProof/>
                    </w:rPr>
                  </w:pPr>
                  <w:r>
                    <w:t>Figure 1</w:t>
                  </w:r>
                  <w:r w:rsidR="002918B6">
                    <w:t>6</w:t>
                  </w:r>
                  <w:r>
                    <w:t xml:space="preserve">: Wiring the Mirto </w:t>
                  </w:r>
                  <w:proofErr w:type="spellStart"/>
                  <w:r>
                    <w:t>Wifi</w:t>
                  </w:r>
                  <w:proofErr w:type="spellEnd"/>
                  <w:r>
                    <w:t xml:space="preserve"> R2 </w:t>
                  </w:r>
                  <w:proofErr w:type="gramStart"/>
                  <w:r>
                    <w:t>board</w:t>
                  </w:r>
                  <w:proofErr w:type="gramEnd"/>
                  <w:r>
                    <w:t xml:space="preserve"> </w:t>
                  </w:r>
                </w:p>
              </w:txbxContent>
            </v:textbox>
            <w10:wrap type="tight"/>
          </v:shape>
        </w:pict>
      </w:r>
      <w:r w:rsidR="00C1210B">
        <w:rPr>
          <w:noProof/>
        </w:rPr>
        <w:drawing>
          <wp:anchor distT="0" distB="0" distL="114300" distR="114300" simplePos="0" relativeHeight="251593728" behindDoc="1" locked="0" layoutInCell="1" allowOverlap="1" wp14:anchorId="4A69994C" wp14:editId="4C88EC2E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933825"/>
            <wp:effectExtent l="0" t="0" r="6350" b="9525"/>
            <wp:wrapTight wrapText="bothSides">
              <wp:wrapPolygon edited="0">
                <wp:start x="0" y="0"/>
                <wp:lineTo x="0" y="21548"/>
                <wp:lineTo x="21552" y="21548"/>
                <wp:lineTo x="21552" y="0"/>
                <wp:lineTo x="0" y="0"/>
              </wp:wrapPolygon>
            </wp:wrapTight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A6A">
        <w:br w:type="page"/>
      </w:r>
    </w:p>
    <w:p w14:paraId="0C9B705E" w14:textId="77777777" w:rsidR="00360BD2" w:rsidRDefault="007A3C15" w:rsidP="00F9756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597824" behindDoc="1" locked="0" layoutInCell="1" allowOverlap="1" wp14:anchorId="16949F05" wp14:editId="7DF1D6FD">
            <wp:simplePos x="0" y="0"/>
            <wp:positionH relativeFrom="column">
              <wp:posOffset>0</wp:posOffset>
            </wp:positionH>
            <wp:positionV relativeFrom="paragraph">
              <wp:posOffset>4096385</wp:posOffset>
            </wp:positionV>
            <wp:extent cx="5727700" cy="1915160"/>
            <wp:effectExtent l="0" t="0" r="6350" b="8890"/>
            <wp:wrapTight wrapText="bothSides">
              <wp:wrapPolygon edited="0">
                <wp:start x="0" y="0"/>
                <wp:lineTo x="0" y="21485"/>
                <wp:lineTo x="21552" y="21485"/>
                <wp:lineTo x="21552" y="0"/>
                <wp:lineTo x="0" y="0"/>
              </wp:wrapPolygon>
            </wp:wrapTight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rPr>
          <w:noProof/>
        </w:rPr>
        <w:drawing>
          <wp:anchor distT="0" distB="0" distL="114300" distR="114300" simplePos="0" relativeHeight="251596800" behindDoc="1" locked="0" layoutInCell="1" allowOverlap="1" wp14:anchorId="035FEA14" wp14:editId="2686016F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6815" cy="3243580"/>
            <wp:effectExtent l="0" t="0" r="6985" b="0"/>
            <wp:wrapTight wrapText="bothSides">
              <wp:wrapPolygon edited="0">
                <wp:start x="0" y="0"/>
                <wp:lineTo x="0" y="21439"/>
                <wp:lineTo x="21530" y="21439"/>
                <wp:lineTo x="21530" y="0"/>
                <wp:lineTo x="0" y="0"/>
              </wp:wrapPolygon>
            </wp:wrapTight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4FADA" w14:textId="77777777" w:rsidR="00360BD2" w:rsidRDefault="00360BD2">
      <w:r>
        <w:br w:type="page"/>
      </w:r>
    </w:p>
    <w:p w14:paraId="7A25B012" w14:textId="77777777" w:rsidR="007620A5" w:rsidRDefault="007620A5">
      <w:bookmarkStart w:id="50" w:name="_Hlk144367408"/>
    </w:p>
    <w:p w14:paraId="4B5ACC9A" w14:textId="3D39DB81" w:rsidR="007620A5" w:rsidRDefault="007620A5">
      <w:r>
        <w:rPr>
          <w:noProof/>
        </w:rPr>
        <w:pict w14:anchorId="5CCD36D6">
          <v:group id="Group 6" o:spid="_x0000_s2679" style="position:absolute;margin-left:63.85pt;margin-top:9.3pt;width:306.1pt;height:153pt;z-index:251747328" coordsize="38874,194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">
            <v:shape id="Picture 2" o:spid="_x0000_s2680" type="#_x0000_t75" style="position:absolute;left:17348;top:360;width:21526;height:132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">
              <v:imagedata r:id="rId91" o:title="" cropleft="24546f"/>
            </v:shape>
            <v:shape id="Picture 4" o:spid="_x0000_s2681" type="#_x0000_t75" style="position:absolute;left:-5287;top:5287;width:19431;height:8858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">
              <v:imagedata r:id="rId92" o:title=""/>
            </v:shape>
            <v:group id="Group 5" o:spid="_x0000_s2682" style="position:absolute;left:26001;top:5744;width:3644;height:6388" coordsize="3644,63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">
              <v:shape id="Text Box 2" o:spid="_x0000_s2683" type="#_x0000_t202" style="position:absolute;left:344;width:2508;height:6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">
                <v:textbox>
                  <w:txbxContent>
                    <w:p w14:paraId="67A5D572" w14:textId="77777777" w:rsidR="005C4186" w:rsidRPr="00360BD2" w:rsidRDefault="005C4186" w:rsidP="005C4186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</w:p>
                  </w:txbxContent>
                </v:textbox>
              </v:shape>
              <v:shape id="Text Box 2" o:spid="_x0000_s2684" type="#_x0000_t202" style="position:absolute;top:141;width:3644;height:57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" filled="f" stroked="f">
                <v:textbox>
                  <w:txbxContent>
                    <w:p w14:paraId="5FFA6156" w14:textId="77777777" w:rsidR="005C4186" w:rsidRPr="00360BD2" w:rsidRDefault="005C4186" w:rsidP="005C4186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360BD2">
                        <w:rPr>
                          <w:sz w:val="14"/>
                          <w:szCs w:val="14"/>
                        </w:rPr>
                        <w:t>Gnd</w:t>
                      </w:r>
                      <w:proofErr w:type="spellEnd"/>
                    </w:p>
                    <w:p w14:paraId="237501CD" w14:textId="77777777" w:rsidR="005C4186" w:rsidRPr="00360BD2" w:rsidRDefault="005C4186" w:rsidP="005C4186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360BD2">
                        <w:rPr>
                          <w:sz w:val="14"/>
                          <w:szCs w:val="14"/>
                        </w:rPr>
                        <w:t>+3v</w:t>
                      </w:r>
                      <w:r w:rsidRPr="00360BD2">
                        <w:rPr>
                          <w:sz w:val="14"/>
                          <w:szCs w:val="14"/>
                        </w:rPr>
                        <w:br/>
                        <w:t>SDA</w:t>
                      </w:r>
                    </w:p>
                    <w:p w14:paraId="5AD2DBFB" w14:textId="77777777" w:rsidR="005C4186" w:rsidRPr="00360BD2" w:rsidRDefault="005C4186" w:rsidP="005C4186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360BD2">
                        <w:rPr>
                          <w:sz w:val="14"/>
                          <w:szCs w:val="14"/>
                        </w:rPr>
                        <w:t>SCL</w:t>
                      </w:r>
                    </w:p>
                  </w:txbxContent>
                </v:textbox>
              </v:shape>
            </v:group>
            <v:line id="Straight Connector 3" o:spid="_x0000_s2685" style="position:absolute;flip:y;visibility:visible;mso-wrap-style:square" from="7990,7090" to="26719,78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" strokecolor="#4579b8 [3044]" strokeweight="2pt"/>
            <v:line id="Straight Connector 3" o:spid="_x0000_s2686" style="position:absolute;visibility:visible;mso-wrap-style:square" from="8054,9141" to="26710,94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" strokecolor="#4579b8 [3044]" strokeweight="2pt"/>
            <v:line id="Straight Connector 3" o:spid="_x0000_s2687" style="position:absolute;visibility:visible;mso-wrap-style:square" from="8097,10295" to="26620,106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" strokecolor="#4579b8 [3044]" strokeweight="2pt"/>
            <v:shape id="Freeform: Shape 6" o:spid="_x0000_s2688" style="position:absolute;left:8225;top:8244;width:18486;height:3205;visibility:visible;mso-wrap-style:square;v-text-anchor:middle" coordsize="1704561,358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" path="m,358716c280366,229093,560733,99470,844826,40664,1128920,-18143,1577837,3392,1704561,5877e" filled="f" strokecolor="red" strokeweight="2pt">
              <v:path arrowok="t" o:connecttype="custom" o:connectlocs="0,320467;916218,36328;1848604,5250" o:connectangles="0,0,0"/>
            </v:shape>
          </v:group>
        </w:pict>
      </w:r>
    </w:p>
    <w:p w14:paraId="34C4C4C0" w14:textId="77777777" w:rsidR="007620A5" w:rsidRDefault="007620A5"/>
    <w:p w14:paraId="15955EF6" w14:textId="77777777" w:rsidR="007620A5" w:rsidRDefault="007620A5"/>
    <w:p w14:paraId="351B2D09" w14:textId="77777777" w:rsidR="007620A5" w:rsidRDefault="007620A5"/>
    <w:p w14:paraId="6B948AE1" w14:textId="77777777" w:rsidR="007620A5" w:rsidRDefault="007620A5"/>
    <w:p w14:paraId="66C5050D" w14:textId="1ACAB156" w:rsidR="00360BD2" w:rsidRPr="007620A5" w:rsidRDefault="007620A5" w:rsidP="007620A5">
      <w:pPr>
        <w:ind w:left="3600"/>
        <w:rPr>
          <w:b/>
          <w:bCs/>
        </w:rPr>
      </w:pPr>
      <w:r w:rsidRPr="007620A5">
        <w:rPr>
          <w:b/>
          <w:bCs/>
          <w:sz w:val="24"/>
          <w:szCs w:val="24"/>
        </w:rPr>
        <w:t xml:space="preserve">   </w:t>
      </w:r>
      <w:r w:rsidRPr="007620A5">
        <w:rPr>
          <w:b/>
          <w:bCs/>
          <w:sz w:val="24"/>
          <w:szCs w:val="24"/>
        </w:rPr>
        <w:t>RCWL -1601 distance sensor wiring</w:t>
      </w:r>
      <w:bookmarkEnd w:id="50"/>
      <w:r w:rsidR="00360BD2" w:rsidRPr="007620A5">
        <w:rPr>
          <w:b/>
          <w:bCs/>
        </w:rPr>
        <w:br w:type="page"/>
      </w:r>
    </w:p>
    <w:p w14:paraId="0EA89D3D" w14:textId="42483278" w:rsidR="00EF0E35" w:rsidRPr="00F97567" w:rsidRDefault="006020CE" w:rsidP="00F97567">
      <w:pPr>
        <w:jc w:val="center"/>
      </w:pPr>
      <w:del w:id="51" w:author="Michael" w:date="2018-07-28T22:21:00Z">
        <w:r w:rsidDel="00AD2F70">
          <w:lastRenderedPageBreak/>
          <w:delText>Regulator is only fitted if using ESP8266 WiFi module with Teens 3.1</w:delText>
        </w:r>
      </w:del>
      <w:r w:rsidR="00F97567">
        <w:rPr>
          <w:b/>
          <w:sz w:val="24"/>
        </w:rPr>
        <w:t>Appendix C - M</w:t>
      </w:r>
      <w:r w:rsidR="00EF0E35" w:rsidRPr="008A0CE1">
        <w:rPr>
          <w:b/>
          <w:sz w:val="24"/>
        </w:rPr>
        <w:t>otor Details</w:t>
      </w:r>
    </w:p>
    <w:p w14:paraId="75A4E654" w14:textId="77777777" w:rsidR="00EF0E35" w:rsidRDefault="00EF0E35" w:rsidP="00EF0E35">
      <w:r>
        <w:t>The specifications for the motors measured at 6 volts are as follows:</w:t>
      </w:r>
    </w:p>
    <w:p w14:paraId="5225150F" w14:textId="77777777" w:rsidR="00EF0E35" w:rsidRDefault="00EF0E35" w:rsidP="0066279A">
      <w:pPr>
        <w:spacing w:after="0"/>
      </w:pPr>
      <w:r>
        <w:t>NO LOAD:</w:t>
      </w:r>
    </w:p>
    <w:p w14:paraId="73A5B3B1" w14:textId="77777777" w:rsidR="00EF0E35" w:rsidRDefault="00EF0E35" w:rsidP="0066279A">
      <w:pPr>
        <w:spacing w:after="0"/>
      </w:pPr>
      <w:r>
        <w:t xml:space="preserve">   Current:  &lt; 0.15 Amps Max</w:t>
      </w:r>
    </w:p>
    <w:p w14:paraId="36EB85F0" w14:textId="77777777" w:rsidR="00EF0E35" w:rsidRDefault="00EF0E35" w:rsidP="0066279A">
      <w:pPr>
        <w:spacing w:after="0"/>
      </w:pPr>
      <w:r>
        <w:t xml:space="preserve">   Speed:    197±10%rpm</w:t>
      </w:r>
    </w:p>
    <w:p w14:paraId="047E0CC0" w14:textId="77777777" w:rsidR="00EF0E35" w:rsidRDefault="00EF0E35" w:rsidP="0066279A">
      <w:pPr>
        <w:spacing w:after="0"/>
      </w:pPr>
    </w:p>
    <w:p w14:paraId="72BBDCF1" w14:textId="77777777" w:rsidR="00EF0E35" w:rsidRDefault="00EF0E35" w:rsidP="0066279A">
      <w:pPr>
        <w:spacing w:after="0"/>
      </w:pPr>
      <w:r>
        <w:t xml:space="preserve">ON </w:t>
      </w:r>
      <w:proofErr w:type="gramStart"/>
      <w:r>
        <w:t>LOAD :</w:t>
      </w:r>
      <w:proofErr w:type="gramEnd"/>
    </w:p>
    <w:p w14:paraId="2C17F66C" w14:textId="77777777" w:rsidR="00EF0E35" w:rsidRDefault="00EF0E35" w:rsidP="0066279A">
      <w:pPr>
        <w:spacing w:after="0"/>
      </w:pPr>
      <w:r>
        <w:t xml:space="preserve">    Torque:   0.7kg.cm</w:t>
      </w:r>
    </w:p>
    <w:p w14:paraId="2E55643A" w14:textId="77777777" w:rsidR="00EF0E35" w:rsidRDefault="00EF0E35" w:rsidP="0066279A">
      <w:pPr>
        <w:spacing w:after="0"/>
      </w:pPr>
      <w:r>
        <w:t xml:space="preserve">    Current:  &lt; 0.54A Max</w:t>
      </w:r>
    </w:p>
    <w:p w14:paraId="1CF2DA7E" w14:textId="77777777" w:rsidR="00EF0E35" w:rsidRDefault="00EF0E35" w:rsidP="0066279A">
      <w:pPr>
        <w:spacing w:after="0"/>
      </w:pPr>
      <w:r>
        <w:t xml:space="preserve">    Speed:    158±10%rpm</w:t>
      </w:r>
    </w:p>
    <w:p w14:paraId="2BB4C9F3" w14:textId="77777777" w:rsidR="00EF0E35" w:rsidRDefault="00EF0E35" w:rsidP="0066279A">
      <w:pPr>
        <w:spacing w:after="0"/>
      </w:pPr>
    </w:p>
    <w:p w14:paraId="51B42F44" w14:textId="77777777" w:rsidR="00EF0E35" w:rsidRDefault="00EF0E35" w:rsidP="0066279A">
      <w:pPr>
        <w:spacing w:after="0"/>
      </w:pPr>
      <w:r>
        <w:t>STALL:</w:t>
      </w:r>
    </w:p>
    <w:p w14:paraId="08862231" w14:textId="77777777" w:rsidR="00EF0E35" w:rsidRDefault="00EF0E35" w:rsidP="0066279A">
      <w:pPr>
        <w:spacing w:after="0"/>
      </w:pPr>
      <w:r>
        <w:t xml:space="preserve">    Current:   &lt; 2.87 Amps</w:t>
      </w:r>
    </w:p>
    <w:p w14:paraId="1CDA6727" w14:textId="77777777" w:rsidR="00EF0E35" w:rsidRDefault="00EF0E35" w:rsidP="0066279A">
      <w:pPr>
        <w:spacing w:after="0"/>
      </w:pPr>
      <w:r>
        <w:t xml:space="preserve">    Torque   4kg.cm</w:t>
      </w:r>
    </w:p>
    <w:p w14:paraId="01B4033C" w14:textId="77777777" w:rsidR="00EF0E35" w:rsidRDefault="00EF0E35" w:rsidP="0066279A">
      <w:pPr>
        <w:spacing w:after="0"/>
      </w:pPr>
    </w:p>
    <w:p w14:paraId="71ECD3E2" w14:textId="77777777" w:rsidR="00EF0E35" w:rsidRDefault="00EF0E35" w:rsidP="0066279A">
      <w:pPr>
        <w:spacing w:after="0"/>
      </w:pPr>
      <w:r>
        <w:t>Gearbox Ratio 1:34 </w:t>
      </w:r>
    </w:p>
    <w:p w14:paraId="2589830F" w14:textId="77777777" w:rsidR="00EF0E35" w:rsidRDefault="00EF0E35" w:rsidP="0066279A">
      <w:pPr>
        <w:spacing w:after="0"/>
      </w:pPr>
      <w:r>
        <w:t>Maximum Motor Drive Voltage:  8.4 Volts</w:t>
      </w:r>
    </w:p>
    <w:p w14:paraId="2775ADE4" w14:textId="77777777" w:rsidR="00EF0E35" w:rsidRDefault="00EF0E35" w:rsidP="00EF0E35">
      <w:r>
        <w:rPr>
          <w:noProof/>
        </w:rPr>
        <w:drawing>
          <wp:inline distT="0" distB="0" distL="0" distR="0" wp14:anchorId="4E31C786" wp14:editId="66C0510B">
            <wp:extent cx="5934075" cy="2419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DCB1" w14:textId="77777777" w:rsidR="003C27D0" w:rsidRDefault="00EF0E35" w:rsidP="009941AB">
      <w:r>
        <w:rPr>
          <w:noProof/>
        </w:rPr>
        <w:drawing>
          <wp:inline distT="0" distB="0" distL="0" distR="0" wp14:anchorId="7AF20C60" wp14:editId="32D1C8F8">
            <wp:extent cx="518160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6" b="45122"/>
                    <a:stretch/>
                  </pic:blipFill>
                  <pic:spPr bwMode="auto">
                    <a:xfrm>
                      <a:off x="0" y="0"/>
                      <a:ext cx="5181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85FF4C" w14:textId="4C8C3816" w:rsidR="00D60644" w:rsidRDefault="00D60644"/>
    <w:sectPr w:rsidR="00D60644" w:rsidSect="00495A6F">
      <w:footerReference w:type="default" r:id="rId95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D1A8A90" w14:textId="77777777" w:rsidR="00103D90" w:rsidRDefault="00103D90" w:rsidP="000A4772">
      <w:pPr>
        <w:spacing w:after="0" w:line="240" w:lineRule="auto"/>
      </w:pPr>
      <w:r>
        <w:separator/>
      </w:r>
    </w:p>
  </w:endnote>
  <w:endnote w:type="continuationSeparator" w:id="0">
    <w:p w14:paraId="5E610EB8" w14:textId="77777777" w:rsidR="00103D90" w:rsidRDefault="00103D90" w:rsidP="000A4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3681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AED00" w14:textId="77777777" w:rsidR="00D242C1" w:rsidRDefault="00D242C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C1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AB2CF9F" w14:textId="77777777" w:rsidR="00D242C1" w:rsidRDefault="00D242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9CB1A3" w14:textId="77777777" w:rsidR="00103D90" w:rsidRDefault="00103D90" w:rsidP="000A4772">
      <w:pPr>
        <w:spacing w:after="0" w:line="240" w:lineRule="auto"/>
      </w:pPr>
      <w:r>
        <w:separator/>
      </w:r>
    </w:p>
  </w:footnote>
  <w:footnote w:type="continuationSeparator" w:id="0">
    <w:p w14:paraId="3FFC5F09" w14:textId="77777777" w:rsidR="00103D90" w:rsidRDefault="00103D90" w:rsidP="000A47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6D2927"/>
    <w:multiLevelType w:val="hybridMultilevel"/>
    <w:tmpl w:val="01AC7A1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5CC6421"/>
    <w:multiLevelType w:val="hybridMultilevel"/>
    <w:tmpl w:val="C0CA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043D35"/>
    <w:multiLevelType w:val="hybridMultilevel"/>
    <w:tmpl w:val="D6C25818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14B7468"/>
    <w:multiLevelType w:val="hybridMultilevel"/>
    <w:tmpl w:val="1840A5D6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7A34713"/>
    <w:multiLevelType w:val="hybridMultilevel"/>
    <w:tmpl w:val="C2DE613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D26E8"/>
    <w:multiLevelType w:val="hybridMultilevel"/>
    <w:tmpl w:val="A9BE72E4"/>
    <w:lvl w:ilvl="0" w:tplc="08090003">
      <w:start w:val="1"/>
      <w:numFmt w:val="bullet"/>
      <w:lvlText w:val="o"/>
      <w:lvlJc w:val="left"/>
      <w:pPr>
        <w:ind w:left="773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 w15:restartNumberingAfterBreak="0">
    <w:nsid w:val="393306D5"/>
    <w:multiLevelType w:val="hybridMultilevel"/>
    <w:tmpl w:val="90C8F2DE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EE63075"/>
    <w:multiLevelType w:val="hybridMultilevel"/>
    <w:tmpl w:val="855478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8D55369"/>
    <w:multiLevelType w:val="hybridMultilevel"/>
    <w:tmpl w:val="41306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3A079BA"/>
    <w:multiLevelType w:val="hybridMultilevel"/>
    <w:tmpl w:val="655E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F231AEE"/>
    <w:multiLevelType w:val="hybridMultilevel"/>
    <w:tmpl w:val="83FCD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AEE6AE3"/>
    <w:multiLevelType w:val="hybridMultilevel"/>
    <w:tmpl w:val="B0E61C7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7F23257F"/>
    <w:multiLevelType w:val="hybridMultilevel"/>
    <w:tmpl w:val="6D10641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num w:numId="1" w16cid:durableId="1984387111">
    <w:abstractNumId w:val="1"/>
  </w:num>
  <w:num w:numId="2" w16cid:durableId="1147285349">
    <w:abstractNumId w:val="10"/>
  </w:num>
  <w:num w:numId="3" w16cid:durableId="1217816932">
    <w:abstractNumId w:val="12"/>
  </w:num>
  <w:num w:numId="4" w16cid:durableId="988360648">
    <w:abstractNumId w:val="9"/>
  </w:num>
  <w:num w:numId="5" w16cid:durableId="6560424">
    <w:abstractNumId w:val="8"/>
  </w:num>
  <w:num w:numId="6" w16cid:durableId="1200318365">
    <w:abstractNumId w:val="5"/>
  </w:num>
  <w:num w:numId="7" w16cid:durableId="1868375341">
    <w:abstractNumId w:val="11"/>
  </w:num>
  <w:num w:numId="8" w16cid:durableId="2004314513">
    <w:abstractNumId w:val="2"/>
  </w:num>
  <w:num w:numId="9" w16cid:durableId="921721542">
    <w:abstractNumId w:val="3"/>
  </w:num>
  <w:num w:numId="10" w16cid:durableId="1736968026">
    <w:abstractNumId w:val="6"/>
  </w:num>
  <w:num w:numId="11" w16cid:durableId="91242104">
    <w:abstractNumId w:val="7"/>
  </w:num>
  <w:num w:numId="12" w16cid:durableId="1167594131">
    <w:abstractNumId w:val="4"/>
  </w:num>
  <w:num w:numId="13" w16cid:durableId="120941985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hdrShapeDefaults>
    <o:shapedefaults v:ext="edit" spidmax="268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53A3F"/>
    <w:rsid w:val="000011E5"/>
    <w:rsid w:val="0000463B"/>
    <w:rsid w:val="00010919"/>
    <w:rsid w:val="000149B6"/>
    <w:rsid w:val="00017381"/>
    <w:rsid w:val="000213A6"/>
    <w:rsid w:val="00023DC7"/>
    <w:rsid w:val="00023DF7"/>
    <w:rsid w:val="00024908"/>
    <w:rsid w:val="0003134D"/>
    <w:rsid w:val="00031FB1"/>
    <w:rsid w:val="00033ECB"/>
    <w:rsid w:val="0004037A"/>
    <w:rsid w:val="0004396E"/>
    <w:rsid w:val="00047326"/>
    <w:rsid w:val="000504AD"/>
    <w:rsid w:val="000552A0"/>
    <w:rsid w:val="00063D2F"/>
    <w:rsid w:val="00067B26"/>
    <w:rsid w:val="000717D5"/>
    <w:rsid w:val="00072AED"/>
    <w:rsid w:val="000758F4"/>
    <w:rsid w:val="000807E9"/>
    <w:rsid w:val="00090407"/>
    <w:rsid w:val="00091205"/>
    <w:rsid w:val="00092424"/>
    <w:rsid w:val="0009563C"/>
    <w:rsid w:val="000A3A67"/>
    <w:rsid w:val="000A3C57"/>
    <w:rsid w:val="000A4772"/>
    <w:rsid w:val="000A6E76"/>
    <w:rsid w:val="000B0E15"/>
    <w:rsid w:val="000B2C1D"/>
    <w:rsid w:val="000B45C7"/>
    <w:rsid w:val="000B51C5"/>
    <w:rsid w:val="000D094D"/>
    <w:rsid w:val="000D4E9D"/>
    <w:rsid w:val="000E1356"/>
    <w:rsid w:val="000E17FD"/>
    <w:rsid w:val="000E29DC"/>
    <w:rsid w:val="000E7CD4"/>
    <w:rsid w:val="000F0188"/>
    <w:rsid w:val="000F5179"/>
    <w:rsid w:val="000F790C"/>
    <w:rsid w:val="00103D90"/>
    <w:rsid w:val="00105449"/>
    <w:rsid w:val="00122F76"/>
    <w:rsid w:val="00124489"/>
    <w:rsid w:val="00126743"/>
    <w:rsid w:val="00127CF6"/>
    <w:rsid w:val="00131968"/>
    <w:rsid w:val="00133594"/>
    <w:rsid w:val="00140FF2"/>
    <w:rsid w:val="0014531B"/>
    <w:rsid w:val="00145EF9"/>
    <w:rsid w:val="00155FAE"/>
    <w:rsid w:val="00157253"/>
    <w:rsid w:val="00163DCA"/>
    <w:rsid w:val="00165D32"/>
    <w:rsid w:val="00167066"/>
    <w:rsid w:val="0017288E"/>
    <w:rsid w:val="00177FF0"/>
    <w:rsid w:val="00182200"/>
    <w:rsid w:val="00190A6A"/>
    <w:rsid w:val="0019213F"/>
    <w:rsid w:val="0019558B"/>
    <w:rsid w:val="00195E41"/>
    <w:rsid w:val="001966BA"/>
    <w:rsid w:val="001A07ED"/>
    <w:rsid w:val="001A48F0"/>
    <w:rsid w:val="001C0990"/>
    <w:rsid w:val="001C0C4A"/>
    <w:rsid w:val="001C0F02"/>
    <w:rsid w:val="001C27B1"/>
    <w:rsid w:val="001C37BB"/>
    <w:rsid w:val="001C5907"/>
    <w:rsid w:val="001C7C83"/>
    <w:rsid w:val="001D47BC"/>
    <w:rsid w:val="001E22BE"/>
    <w:rsid w:val="001E2E97"/>
    <w:rsid w:val="001F0BFD"/>
    <w:rsid w:val="001F2E2D"/>
    <w:rsid w:val="002043A6"/>
    <w:rsid w:val="00204AF6"/>
    <w:rsid w:val="002052C6"/>
    <w:rsid w:val="00211159"/>
    <w:rsid w:val="00214575"/>
    <w:rsid w:val="00231CF7"/>
    <w:rsid w:val="00232889"/>
    <w:rsid w:val="00234F49"/>
    <w:rsid w:val="00237A46"/>
    <w:rsid w:val="00240502"/>
    <w:rsid w:val="00243A1E"/>
    <w:rsid w:val="002541A1"/>
    <w:rsid w:val="002608F9"/>
    <w:rsid w:val="00263438"/>
    <w:rsid w:val="00270366"/>
    <w:rsid w:val="002703B0"/>
    <w:rsid w:val="00276731"/>
    <w:rsid w:val="002853D7"/>
    <w:rsid w:val="00286E9B"/>
    <w:rsid w:val="002918B6"/>
    <w:rsid w:val="00296DB9"/>
    <w:rsid w:val="0029742D"/>
    <w:rsid w:val="00297CE0"/>
    <w:rsid w:val="002A5B2E"/>
    <w:rsid w:val="002A71DE"/>
    <w:rsid w:val="002B1277"/>
    <w:rsid w:val="002B20B8"/>
    <w:rsid w:val="002B5104"/>
    <w:rsid w:val="002C27F4"/>
    <w:rsid w:val="002C6DDD"/>
    <w:rsid w:val="002D035B"/>
    <w:rsid w:val="002D15FD"/>
    <w:rsid w:val="002D2023"/>
    <w:rsid w:val="002D4723"/>
    <w:rsid w:val="002E537C"/>
    <w:rsid w:val="002E6228"/>
    <w:rsid w:val="002E77BE"/>
    <w:rsid w:val="002F53BD"/>
    <w:rsid w:val="002F6F3B"/>
    <w:rsid w:val="00300FAA"/>
    <w:rsid w:val="003072C3"/>
    <w:rsid w:val="00315E3F"/>
    <w:rsid w:val="00316B95"/>
    <w:rsid w:val="00321479"/>
    <w:rsid w:val="003258A0"/>
    <w:rsid w:val="00335E38"/>
    <w:rsid w:val="0034042E"/>
    <w:rsid w:val="00342767"/>
    <w:rsid w:val="00350604"/>
    <w:rsid w:val="00350AF5"/>
    <w:rsid w:val="00351FBA"/>
    <w:rsid w:val="00357327"/>
    <w:rsid w:val="00360BD2"/>
    <w:rsid w:val="003626E7"/>
    <w:rsid w:val="003664B2"/>
    <w:rsid w:val="003676B4"/>
    <w:rsid w:val="00372300"/>
    <w:rsid w:val="0038362E"/>
    <w:rsid w:val="00383E52"/>
    <w:rsid w:val="00384CAC"/>
    <w:rsid w:val="00390B9B"/>
    <w:rsid w:val="0039525C"/>
    <w:rsid w:val="00395B88"/>
    <w:rsid w:val="003B760F"/>
    <w:rsid w:val="003C27D0"/>
    <w:rsid w:val="003C3080"/>
    <w:rsid w:val="003C30BD"/>
    <w:rsid w:val="003C3243"/>
    <w:rsid w:val="003C4055"/>
    <w:rsid w:val="003C6C9F"/>
    <w:rsid w:val="003C7873"/>
    <w:rsid w:val="003D0D23"/>
    <w:rsid w:val="003D17F1"/>
    <w:rsid w:val="003D6F9B"/>
    <w:rsid w:val="003F2A7D"/>
    <w:rsid w:val="003F5FF8"/>
    <w:rsid w:val="00400458"/>
    <w:rsid w:val="00407B6D"/>
    <w:rsid w:val="00407D25"/>
    <w:rsid w:val="00407F63"/>
    <w:rsid w:val="004120BF"/>
    <w:rsid w:val="00416851"/>
    <w:rsid w:val="004212D9"/>
    <w:rsid w:val="00426ECF"/>
    <w:rsid w:val="004430DD"/>
    <w:rsid w:val="00444CA6"/>
    <w:rsid w:val="00444E22"/>
    <w:rsid w:val="00445A8B"/>
    <w:rsid w:val="00466D72"/>
    <w:rsid w:val="00467C74"/>
    <w:rsid w:val="00467F9F"/>
    <w:rsid w:val="00487512"/>
    <w:rsid w:val="00491638"/>
    <w:rsid w:val="00495A6F"/>
    <w:rsid w:val="0049733D"/>
    <w:rsid w:val="004A12BB"/>
    <w:rsid w:val="004A6E98"/>
    <w:rsid w:val="004A7662"/>
    <w:rsid w:val="004B4AA0"/>
    <w:rsid w:val="004C2504"/>
    <w:rsid w:val="004C789D"/>
    <w:rsid w:val="004D5173"/>
    <w:rsid w:val="004E6D5A"/>
    <w:rsid w:val="004F1FDC"/>
    <w:rsid w:val="004F37E3"/>
    <w:rsid w:val="004F61CC"/>
    <w:rsid w:val="00500CBD"/>
    <w:rsid w:val="00502424"/>
    <w:rsid w:val="005054BC"/>
    <w:rsid w:val="005113A8"/>
    <w:rsid w:val="00513CD8"/>
    <w:rsid w:val="00516C69"/>
    <w:rsid w:val="00523E33"/>
    <w:rsid w:val="005426E4"/>
    <w:rsid w:val="00544D45"/>
    <w:rsid w:val="00545561"/>
    <w:rsid w:val="00547496"/>
    <w:rsid w:val="00551D22"/>
    <w:rsid w:val="0055229F"/>
    <w:rsid w:val="00552A46"/>
    <w:rsid w:val="00552F2D"/>
    <w:rsid w:val="005544CC"/>
    <w:rsid w:val="005562A9"/>
    <w:rsid w:val="0056268F"/>
    <w:rsid w:val="0056717C"/>
    <w:rsid w:val="005715FE"/>
    <w:rsid w:val="00577522"/>
    <w:rsid w:val="00592925"/>
    <w:rsid w:val="005A742E"/>
    <w:rsid w:val="005B2253"/>
    <w:rsid w:val="005B2997"/>
    <w:rsid w:val="005B6FD9"/>
    <w:rsid w:val="005B7137"/>
    <w:rsid w:val="005B798E"/>
    <w:rsid w:val="005C299C"/>
    <w:rsid w:val="005C2B4C"/>
    <w:rsid w:val="005C4186"/>
    <w:rsid w:val="005C45D7"/>
    <w:rsid w:val="005D04C4"/>
    <w:rsid w:val="005D18B7"/>
    <w:rsid w:val="005D233E"/>
    <w:rsid w:val="005D370F"/>
    <w:rsid w:val="005D4990"/>
    <w:rsid w:val="005E2781"/>
    <w:rsid w:val="005E4AE7"/>
    <w:rsid w:val="005F33E0"/>
    <w:rsid w:val="005F7A73"/>
    <w:rsid w:val="00600529"/>
    <w:rsid w:val="006020CE"/>
    <w:rsid w:val="00603CE9"/>
    <w:rsid w:val="006052D4"/>
    <w:rsid w:val="00615BFB"/>
    <w:rsid w:val="00623011"/>
    <w:rsid w:val="006245E8"/>
    <w:rsid w:val="00627445"/>
    <w:rsid w:val="00627473"/>
    <w:rsid w:val="006339FF"/>
    <w:rsid w:val="006348A4"/>
    <w:rsid w:val="0063797C"/>
    <w:rsid w:val="00642FD3"/>
    <w:rsid w:val="0064327B"/>
    <w:rsid w:val="00643961"/>
    <w:rsid w:val="00652A4B"/>
    <w:rsid w:val="00655CDB"/>
    <w:rsid w:val="0066279A"/>
    <w:rsid w:val="00663D16"/>
    <w:rsid w:val="00665CE8"/>
    <w:rsid w:val="006704A7"/>
    <w:rsid w:val="0067088E"/>
    <w:rsid w:val="0069362C"/>
    <w:rsid w:val="006A4832"/>
    <w:rsid w:val="006B2F33"/>
    <w:rsid w:val="006C3078"/>
    <w:rsid w:val="006C5424"/>
    <w:rsid w:val="006C6BC9"/>
    <w:rsid w:val="006D3743"/>
    <w:rsid w:val="006F04B7"/>
    <w:rsid w:val="006F0DC4"/>
    <w:rsid w:val="006F281C"/>
    <w:rsid w:val="00702A64"/>
    <w:rsid w:val="00710ADB"/>
    <w:rsid w:val="00715F44"/>
    <w:rsid w:val="00717801"/>
    <w:rsid w:val="007213B0"/>
    <w:rsid w:val="00724001"/>
    <w:rsid w:val="00731D12"/>
    <w:rsid w:val="007362B1"/>
    <w:rsid w:val="0074305F"/>
    <w:rsid w:val="00750FE8"/>
    <w:rsid w:val="007524D0"/>
    <w:rsid w:val="00754744"/>
    <w:rsid w:val="00756A71"/>
    <w:rsid w:val="00760238"/>
    <w:rsid w:val="007611AB"/>
    <w:rsid w:val="007620A5"/>
    <w:rsid w:val="00762D66"/>
    <w:rsid w:val="00765AE2"/>
    <w:rsid w:val="007663A5"/>
    <w:rsid w:val="00777BD3"/>
    <w:rsid w:val="007800CA"/>
    <w:rsid w:val="00783437"/>
    <w:rsid w:val="00785D86"/>
    <w:rsid w:val="00786232"/>
    <w:rsid w:val="0078765E"/>
    <w:rsid w:val="00790391"/>
    <w:rsid w:val="007954C5"/>
    <w:rsid w:val="007A3C15"/>
    <w:rsid w:val="007C14B8"/>
    <w:rsid w:val="007C5495"/>
    <w:rsid w:val="007D19EC"/>
    <w:rsid w:val="007D7AF0"/>
    <w:rsid w:val="007E115F"/>
    <w:rsid w:val="007E52E4"/>
    <w:rsid w:val="007E7AC6"/>
    <w:rsid w:val="007F48EC"/>
    <w:rsid w:val="008038E4"/>
    <w:rsid w:val="00806598"/>
    <w:rsid w:val="00811858"/>
    <w:rsid w:val="008135F8"/>
    <w:rsid w:val="00817668"/>
    <w:rsid w:val="00824AB5"/>
    <w:rsid w:val="00825A58"/>
    <w:rsid w:val="0082710C"/>
    <w:rsid w:val="00831CA0"/>
    <w:rsid w:val="008326D3"/>
    <w:rsid w:val="00832F67"/>
    <w:rsid w:val="0083683F"/>
    <w:rsid w:val="00842238"/>
    <w:rsid w:val="00845938"/>
    <w:rsid w:val="008467A8"/>
    <w:rsid w:val="0085006F"/>
    <w:rsid w:val="00852448"/>
    <w:rsid w:val="00853A3F"/>
    <w:rsid w:val="00853DDC"/>
    <w:rsid w:val="00860F0E"/>
    <w:rsid w:val="00861B1B"/>
    <w:rsid w:val="00863407"/>
    <w:rsid w:val="008657CB"/>
    <w:rsid w:val="00865C6F"/>
    <w:rsid w:val="00865D31"/>
    <w:rsid w:val="00865DC8"/>
    <w:rsid w:val="0087001D"/>
    <w:rsid w:val="00882074"/>
    <w:rsid w:val="0088522F"/>
    <w:rsid w:val="008868C0"/>
    <w:rsid w:val="00887EE9"/>
    <w:rsid w:val="0089740A"/>
    <w:rsid w:val="00897582"/>
    <w:rsid w:val="008A02B1"/>
    <w:rsid w:val="008A0EF1"/>
    <w:rsid w:val="008A546A"/>
    <w:rsid w:val="008B4C82"/>
    <w:rsid w:val="008B5234"/>
    <w:rsid w:val="008C0230"/>
    <w:rsid w:val="008C4AE7"/>
    <w:rsid w:val="008C6BE8"/>
    <w:rsid w:val="008E64DB"/>
    <w:rsid w:val="008F2E43"/>
    <w:rsid w:val="00907545"/>
    <w:rsid w:val="00907860"/>
    <w:rsid w:val="009118AE"/>
    <w:rsid w:val="00911B3C"/>
    <w:rsid w:val="00913A94"/>
    <w:rsid w:val="00921A1C"/>
    <w:rsid w:val="00923809"/>
    <w:rsid w:val="009249C5"/>
    <w:rsid w:val="00925D3E"/>
    <w:rsid w:val="00934F70"/>
    <w:rsid w:val="009479E1"/>
    <w:rsid w:val="00954194"/>
    <w:rsid w:val="009557DE"/>
    <w:rsid w:val="0095799E"/>
    <w:rsid w:val="0096269E"/>
    <w:rsid w:val="00972812"/>
    <w:rsid w:val="009756F7"/>
    <w:rsid w:val="0098071F"/>
    <w:rsid w:val="0098212C"/>
    <w:rsid w:val="009856A9"/>
    <w:rsid w:val="00985B07"/>
    <w:rsid w:val="00990483"/>
    <w:rsid w:val="00990788"/>
    <w:rsid w:val="009941AB"/>
    <w:rsid w:val="009A02F3"/>
    <w:rsid w:val="009A4EF8"/>
    <w:rsid w:val="009B00D5"/>
    <w:rsid w:val="009B44B9"/>
    <w:rsid w:val="009C7334"/>
    <w:rsid w:val="009E0F0B"/>
    <w:rsid w:val="009E2FD2"/>
    <w:rsid w:val="009E615D"/>
    <w:rsid w:val="009E6D73"/>
    <w:rsid w:val="009F324B"/>
    <w:rsid w:val="009F4688"/>
    <w:rsid w:val="00A0237C"/>
    <w:rsid w:val="00A05012"/>
    <w:rsid w:val="00A0572B"/>
    <w:rsid w:val="00A05CF1"/>
    <w:rsid w:val="00A119B6"/>
    <w:rsid w:val="00A11B71"/>
    <w:rsid w:val="00A12B21"/>
    <w:rsid w:val="00A1598D"/>
    <w:rsid w:val="00A17225"/>
    <w:rsid w:val="00A268F2"/>
    <w:rsid w:val="00A26A11"/>
    <w:rsid w:val="00A30FBF"/>
    <w:rsid w:val="00A34945"/>
    <w:rsid w:val="00A45E5B"/>
    <w:rsid w:val="00A46B3E"/>
    <w:rsid w:val="00A513DE"/>
    <w:rsid w:val="00A51839"/>
    <w:rsid w:val="00A5495C"/>
    <w:rsid w:val="00A55CAF"/>
    <w:rsid w:val="00A60909"/>
    <w:rsid w:val="00AA145C"/>
    <w:rsid w:val="00AA24AB"/>
    <w:rsid w:val="00AA2EBA"/>
    <w:rsid w:val="00AA37E2"/>
    <w:rsid w:val="00AA4AC4"/>
    <w:rsid w:val="00AA6442"/>
    <w:rsid w:val="00AB161B"/>
    <w:rsid w:val="00AB277F"/>
    <w:rsid w:val="00AB2AB4"/>
    <w:rsid w:val="00AB737B"/>
    <w:rsid w:val="00AC0EAC"/>
    <w:rsid w:val="00AC1245"/>
    <w:rsid w:val="00AC45C5"/>
    <w:rsid w:val="00AD2F70"/>
    <w:rsid w:val="00AD75E4"/>
    <w:rsid w:val="00AE5380"/>
    <w:rsid w:val="00AE70E2"/>
    <w:rsid w:val="00AF4AA4"/>
    <w:rsid w:val="00AF4D33"/>
    <w:rsid w:val="00B07722"/>
    <w:rsid w:val="00B153F5"/>
    <w:rsid w:val="00B23275"/>
    <w:rsid w:val="00B24C5D"/>
    <w:rsid w:val="00B30CD2"/>
    <w:rsid w:val="00B34AAF"/>
    <w:rsid w:val="00B41851"/>
    <w:rsid w:val="00B43FA1"/>
    <w:rsid w:val="00B44033"/>
    <w:rsid w:val="00B449EC"/>
    <w:rsid w:val="00B5607D"/>
    <w:rsid w:val="00B617CA"/>
    <w:rsid w:val="00B71280"/>
    <w:rsid w:val="00B71932"/>
    <w:rsid w:val="00B733E7"/>
    <w:rsid w:val="00B75930"/>
    <w:rsid w:val="00B77FDC"/>
    <w:rsid w:val="00B90255"/>
    <w:rsid w:val="00B91A1C"/>
    <w:rsid w:val="00BA2239"/>
    <w:rsid w:val="00BA747B"/>
    <w:rsid w:val="00BB68AF"/>
    <w:rsid w:val="00BB69A7"/>
    <w:rsid w:val="00BE4864"/>
    <w:rsid w:val="00BE4886"/>
    <w:rsid w:val="00BE70D6"/>
    <w:rsid w:val="00BE7AED"/>
    <w:rsid w:val="00BF502E"/>
    <w:rsid w:val="00BF54CC"/>
    <w:rsid w:val="00BF7E05"/>
    <w:rsid w:val="00C1210B"/>
    <w:rsid w:val="00C123E5"/>
    <w:rsid w:val="00C160D1"/>
    <w:rsid w:val="00C305CB"/>
    <w:rsid w:val="00C30AB1"/>
    <w:rsid w:val="00C429E0"/>
    <w:rsid w:val="00C44C38"/>
    <w:rsid w:val="00C45738"/>
    <w:rsid w:val="00C52653"/>
    <w:rsid w:val="00C54D6F"/>
    <w:rsid w:val="00C62E5C"/>
    <w:rsid w:val="00C63417"/>
    <w:rsid w:val="00C66E69"/>
    <w:rsid w:val="00C73237"/>
    <w:rsid w:val="00C73D22"/>
    <w:rsid w:val="00C7453B"/>
    <w:rsid w:val="00C84498"/>
    <w:rsid w:val="00C87235"/>
    <w:rsid w:val="00C92688"/>
    <w:rsid w:val="00C93D22"/>
    <w:rsid w:val="00C94203"/>
    <w:rsid w:val="00C9544A"/>
    <w:rsid w:val="00CA1E09"/>
    <w:rsid w:val="00CA39FC"/>
    <w:rsid w:val="00CB24B9"/>
    <w:rsid w:val="00CC3953"/>
    <w:rsid w:val="00CC4605"/>
    <w:rsid w:val="00CC5C97"/>
    <w:rsid w:val="00CD2754"/>
    <w:rsid w:val="00CD5730"/>
    <w:rsid w:val="00CE23EA"/>
    <w:rsid w:val="00CE7F69"/>
    <w:rsid w:val="00CF25A6"/>
    <w:rsid w:val="00D00DC1"/>
    <w:rsid w:val="00D036DE"/>
    <w:rsid w:val="00D10BE0"/>
    <w:rsid w:val="00D15F4E"/>
    <w:rsid w:val="00D17897"/>
    <w:rsid w:val="00D20508"/>
    <w:rsid w:val="00D2267E"/>
    <w:rsid w:val="00D242C1"/>
    <w:rsid w:val="00D26BC5"/>
    <w:rsid w:val="00D277B4"/>
    <w:rsid w:val="00D32A83"/>
    <w:rsid w:val="00D464DB"/>
    <w:rsid w:val="00D562A2"/>
    <w:rsid w:val="00D57058"/>
    <w:rsid w:val="00D60644"/>
    <w:rsid w:val="00D7023E"/>
    <w:rsid w:val="00D77B24"/>
    <w:rsid w:val="00D81FAC"/>
    <w:rsid w:val="00D8726A"/>
    <w:rsid w:val="00D91D26"/>
    <w:rsid w:val="00D947BD"/>
    <w:rsid w:val="00D9611D"/>
    <w:rsid w:val="00D963BD"/>
    <w:rsid w:val="00DA777F"/>
    <w:rsid w:val="00DB1D48"/>
    <w:rsid w:val="00DB29A2"/>
    <w:rsid w:val="00DB6398"/>
    <w:rsid w:val="00DC1B40"/>
    <w:rsid w:val="00DC23D5"/>
    <w:rsid w:val="00DD2C23"/>
    <w:rsid w:val="00DD66F6"/>
    <w:rsid w:val="00DD7230"/>
    <w:rsid w:val="00DE0952"/>
    <w:rsid w:val="00DE6022"/>
    <w:rsid w:val="00DE7FCC"/>
    <w:rsid w:val="00E0308B"/>
    <w:rsid w:val="00E07E76"/>
    <w:rsid w:val="00E1060D"/>
    <w:rsid w:val="00E13B50"/>
    <w:rsid w:val="00E14197"/>
    <w:rsid w:val="00E145C2"/>
    <w:rsid w:val="00E1796A"/>
    <w:rsid w:val="00E20182"/>
    <w:rsid w:val="00E20263"/>
    <w:rsid w:val="00E20779"/>
    <w:rsid w:val="00E21CA5"/>
    <w:rsid w:val="00E227E2"/>
    <w:rsid w:val="00E27C54"/>
    <w:rsid w:val="00E311F8"/>
    <w:rsid w:val="00E31A8B"/>
    <w:rsid w:val="00E51CEC"/>
    <w:rsid w:val="00E548CE"/>
    <w:rsid w:val="00E65B1A"/>
    <w:rsid w:val="00E70865"/>
    <w:rsid w:val="00E7236E"/>
    <w:rsid w:val="00E82012"/>
    <w:rsid w:val="00E8490F"/>
    <w:rsid w:val="00E8558F"/>
    <w:rsid w:val="00E85F06"/>
    <w:rsid w:val="00E86973"/>
    <w:rsid w:val="00E86974"/>
    <w:rsid w:val="00E86EA3"/>
    <w:rsid w:val="00E905FA"/>
    <w:rsid w:val="00E90A00"/>
    <w:rsid w:val="00E96B73"/>
    <w:rsid w:val="00EA0B2A"/>
    <w:rsid w:val="00EA2F17"/>
    <w:rsid w:val="00EB133C"/>
    <w:rsid w:val="00EB62C7"/>
    <w:rsid w:val="00EC6292"/>
    <w:rsid w:val="00ED5BCB"/>
    <w:rsid w:val="00ED636F"/>
    <w:rsid w:val="00EE3C92"/>
    <w:rsid w:val="00EE43BA"/>
    <w:rsid w:val="00EF0E35"/>
    <w:rsid w:val="00EF5A5B"/>
    <w:rsid w:val="00EF7EF2"/>
    <w:rsid w:val="00F14EAF"/>
    <w:rsid w:val="00F2025C"/>
    <w:rsid w:val="00F2164E"/>
    <w:rsid w:val="00F21957"/>
    <w:rsid w:val="00F24A41"/>
    <w:rsid w:val="00F25588"/>
    <w:rsid w:val="00F303D0"/>
    <w:rsid w:val="00F42149"/>
    <w:rsid w:val="00F549D0"/>
    <w:rsid w:val="00F700DE"/>
    <w:rsid w:val="00F71559"/>
    <w:rsid w:val="00F81F62"/>
    <w:rsid w:val="00F85509"/>
    <w:rsid w:val="00F87864"/>
    <w:rsid w:val="00F95031"/>
    <w:rsid w:val="00F97567"/>
    <w:rsid w:val="00FA2627"/>
    <w:rsid w:val="00FA27C6"/>
    <w:rsid w:val="00FA2C24"/>
    <w:rsid w:val="00FA3AB4"/>
    <w:rsid w:val="00FA457D"/>
    <w:rsid w:val="00FA6883"/>
    <w:rsid w:val="00FB2833"/>
    <w:rsid w:val="00FB6461"/>
    <w:rsid w:val="00FC64F2"/>
    <w:rsid w:val="00FE0FEA"/>
    <w:rsid w:val="00FE45A5"/>
    <w:rsid w:val="00FE485A"/>
    <w:rsid w:val="00FE7DF0"/>
    <w:rsid w:val="00FF111D"/>
    <w:rsid w:val="00FF3336"/>
    <w:rsid w:val="00FF49DD"/>
    <w:rsid w:val="00FF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689"/>
    <o:shapelayout v:ext="edit">
      <o:idmap v:ext="edit" data="2"/>
      <o:rules v:ext="edit">
        <o:r id="V:Rule1" type="connector" idref="#_x0000_s2534"/>
        <o:r id="V:Rule2" type="connector" idref="#_x0000_s2532"/>
        <o:r id="V:Rule3" type="connector" idref="#_x0000_s2363"/>
        <o:r id="V:Rule4" type="connector" idref="#Straight Arrow Connector 315"/>
        <o:r id="V:Rule5" type="connector" idref="#_x0000_s2221"/>
        <o:r id="V:Rule6" type="connector" idref="#_x0000_s2220"/>
        <o:r id="V:Rule7" type="connector" idref="#_x0000_s2362"/>
        <o:r id="V:Rule8" type="connector" idref="#_x0000_s2326"/>
        <o:r id="V:Rule9" type="connector" idref="#Straight Arrow Connector 346"/>
        <o:r id="V:Rule10" type="connector" idref="#_x0000_s2328"/>
        <o:r id="V:Rule11" type="connector" idref="#Straight Arrow Connector 347"/>
        <o:r id="V:Rule12" type="connector" idref="#_x0000_s2394"/>
        <o:r id="V:Rule13" type="connector" idref="#_x0000_s2237"/>
        <o:r id="V:Rule14" type="connector" idref="#Straight Arrow Connector 343"/>
        <o:r id="V:Rule15" type="connector" idref="#_x0000_s2334"/>
        <o:r id="V:Rule16" type="connector" idref="#Straight Arrow Connector 340"/>
        <o:r id="V:Rule17" type="connector" idref="#Straight Arrow Connector 51"/>
        <o:r id="V:Rule18" type="connector" idref="#_x0000_s2405"/>
        <o:r id="V:Rule19" type="connector" idref="#_x0000_s2365"/>
        <o:r id="V:Rule20" type="connector" idref="#_x0000_s2364"/>
        <o:r id="V:Rule21" type="connector" idref="#Straight Arrow Connector 403"/>
        <o:r id="V:Rule22" type="connector" idref="#_x0000_s2320"/>
        <o:r id="V:Rule23" type="connector" idref="#_x0000_s2332"/>
        <o:r id="V:Rule24" type="connector" idref="#_x0000_s2239"/>
        <o:r id="V:Rule25" type="connector" idref="#Straight Arrow Connector 384"/>
        <o:r id="V:Rule26" type="connector" idref="#Straight Arrow Connector 38"/>
        <o:r id="V:Rule27" type="connector" idref="#Straight Arrow Connector 383"/>
        <o:r id="V:Rule28" type="connector" idref="#_x0000_s2404"/>
        <o:r id="V:Rule29" type="connector" idref="#_x0000_s2333"/>
        <o:r id="V:Rule30" type="connector" idref="#Straight Arrow Connector 37"/>
        <o:r id="V:Rule31" type="connector" idref="#_x0000_s2396"/>
        <o:r id="V:Rule32" type="connector" idref="#_x0000_s2371"/>
        <o:r id="V:Rule33" type="connector" idref="#Straight Arrow Connector 314"/>
        <o:r id="V:Rule34" type="connector" idref="#Straight Arrow Connector 53"/>
        <o:r id="V:Rule35" type="connector" idref="#_x0000_s2222"/>
        <o:r id="V:Rule36" type="connector" idref="#_x0000_s2238"/>
        <o:r id="V:Rule37" type="connector" idref="#Straight Arrow Connector 344"/>
        <o:r id="V:Rule38" type="connector" idref="#_x0000_s2322"/>
        <o:r id="V:Rule39" type="connector" idref="#_x0000_s2223"/>
        <o:r id="V:Rule40" type="connector" idref="#Straight Arrow Connector 377"/>
        <o:r id="V:Rule41" type="connector" idref="#Straight Arrow Connector 341"/>
        <o:r id="V:Rule42" type="connector" idref="#_x0000_s2361"/>
        <o:r id="V:Rule43" type="connector" idref="#_x0000_s2367"/>
        <o:r id="V:Rule44" type="connector" idref="#Straight Arrow Connector 50"/>
        <o:r id="V:Rule45" type="connector" idref="#_x0000_s2294"/>
        <o:r id="V:Rule46" type="connector" idref="#Straight Arrow Connector 338"/>
        <o:r id="V:Rule47" type="connector" idref="#Straight Arrow Connector 348"/>
        <o:r id="V:Rule48" type="connector" idref="#_x0000_s2236"/>
        <o:r id="V:Rule49" type="connector" idref="#_x0000_s2330"/>
        <o:r id="V:Rule50" type="connector" idref="#Straight Arrow Connector 52"/>
        <o:r id="V:Rule51" type="connector" idref="#Straight Connector 3"/>
        <o:r id="V:Rule52" type="connector" idref="#Straight Connector 3"/>
        <o:r id="V:Rule53" type="connector" idref="#Straight Connector 3"/>
      </o:rules>
    </o:shapelayout>
  </w:shapeDefaults>
  <w:decimalSymbol w:val="."/>
  <w:listSeparator w:val=","/>
  <w14:docId w14:val="2B69EB24"/>
  <w15:docId w15:val="{CBAE7241-7AC0-4865-B289-47310567FE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A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A3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A3C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ED5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18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772"/>
  </w:style>
  <w:style w:type="paragraph" w:styleId="Footer">
    <w:name w:val="footer"/>
    <w:basedOn w:val="Normal"/>
    <w:link w:val="Foot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772"/>
  </w:style>
  <w:style w:type="character" w:styleId="Hyperlink">
    <w:name w:val="Hyperlink"/>
    <w:basedOn w:val="DefaultParagraphFont"/>
    <w:uiPriority w:val="99"/>
    <w:unhideWhenUsed/>
    <w:rsid w:val="00B077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7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1.png"/><Relationship Id="rId21" Type="http://schemas.openxmlformats.org/officeDocument/2006/relationships/oleObject" Target="embeddings/oleObject6.bin"/><Relationship Id="rId42" Type="http://schemas.openxmlformats.org/officeDocument/2006/relationships/oleObject" Target="embeddings/oleObject19.bin"/><Relationship Id="rId47" Type="http://schemas.openxmlformats.org/officeDocument/2006/relationships/image" Target="media/image21.png"/><Relationship Id="rId63" Type="http://schemas.openxmlformats.org/officeDocument/2006/relationships/image" Target="media/image37.png"/><Relationship Id="rId68" Type="http://schemas.openxmlformats.org/officeDocument/2006/relationships/image" Target="media/image41.png"/><Relationship Id="rId84" Type="http://schemas.openxmlformats.org/officeDocument/2006/relationships/image" Target="media/image56.png"/><Relationship Id="rId89" Type="http://schemas.openxmlformats.org/officeDocument/2006/relationships/image" Target="media/image61.png"/><Relationship Id="rId16" Type="http://schemas.openxmlformats.org/officeDocument/2006/relationships/oleObject" Target="embeddings/oleObject3.bin"/><Relationship Id="rId11" Type="http://schemas.openxmlformats.org/officeDocument/2006/relationships/image" Target="media/image4.png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6.bin"/><Relationship Id="rId53" Type="http://schemas.openxmlformats.org/officeDocument/2006/relationships/image" Target="media/image27.png"/><Relationship Id="rId58" Type="http://schemas.openxmlformats.org/officeDocument/2006/relationships/image" Target="media/image32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5" Type="http://schemas.openxmlformats.org/officeDocument/2006/relationships/webSettings" Target="webSettings.xml"/><Relationship Id="rId90" Type="http://schemas.openxmlformats.org/officeDocument/2006/relationships/image" Target="media/image62.png"/><Relationship Id="rId95" Type="http://schemas.openxmlformats.org/officeDocument/2006/relationships/footer" Target="footer1.xml"/><Relationship Id="rId22" Type="http://schemas.openxmlformats.org/officeDocument/2006/relationships/image" Target="media/image9.png"/><Relationship Id="rId27" Type="http://schemas.openxmlformats.org/officeDocument/2006/relationships/oleObject" Target="embeddings/oleObject9.bin"/><Relationship Id="rId43" Type="http://schemas.openxmlformats.org/officeDocument/2006/relationships/image" Target="media/image17.png"/><Relationship Id="rId48" Type="http://schemas.openxmlformats.org/officeDocument/2006/relationships/image" Target="media/image22.jpg"/><Relationship Id="rId64" Type="http://schemas.openxmlformats.org/officeDocument/2006/relationships/image" Target="media/image38.png"/><Relationship Id="rId69" Type="http://schemas.openxmlformats.org/officeDocument/2006/relationships/image" Target="media/image42.png"/><Relationship Id="rId80" Type="http://schemas.openxmlformats.org/officeDocument/2006/relationships/image" Target="media/image53.emf"/><Relationship Id="rId85" Type="http://schemas.openxmlformats.org/officeDocument/2006/relationships/image" Target="media/image57.png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7.png"/><Relationship Id="rId25" Type="http://schemas.openxmlformats.org/officeDocument/2006/relationships/oleObject" Target="embeddings/oleObject8.bin"/><Relationship Id="rId33" Type="http://schemas.openxmlformats.org/officeDocument/2006/relationships/image" Target="media/image14.png"/><Relationship Id="rId38" Type="http://schemas.openxmlformats.org/officeDocument/2006/relationships/oleObject" Target="embeddings/oleObject17.bin"/><Relationship Id="rId46" Type="http://schemas.openxmlformats.org/officeDocument/2006/relationships/image" Target="media/image20.png"/><Relationship Id="rId59" Type="http://schemas.openxmlformats.org/officeDocument/2006/relationships/image" Target="media/image33.png"/><Relationship Id="rId67" Type="http://schemas.openxmlformats.org/officeDocument/2006/relationships/image" Target="media/image40.png"/><Relationship Id="rId20" Type="http://schemas.openxmlformats.org/officeDocument/2006/relationships/oleObject" Target="embeddings/oleObject5.bin"/><Relationship Id="rId41" Type="http://schemas.openxmlformats.org/officeDocument/2006/relationships/image" Target="media/image16.png"/><Relationship Id="rId54" Type="http://schemas.openxmlformats.org/officeDocument/2006/relationships/image" Target="media/image28.jpeg"/><Relationship Id="rId62" Type="http://schemas.openxmlformats.org/officeDocument/2006/relationships/image" Target="media/image36.jpeg"/><Relationship Id="rId70" Type="http://schemas.openxmlformats.org/officeDocument/2006/relationships/image" Target="media/image43.png"/><Relationship Id="rId75" Type="http://schemas.openxmlformats.org/officeDocument/2006/relationships/image" Target="media/image48.png"/><Relationship Id="rId83" Type="http://schemas.openxmlformats.org/officeDocument/2006/relationships/image" Target="media/image55.jpeg"/><Relationship Id="rId88" Type="http://schemas.openxmlformats.org/officeDocument/2006/relationships/image" Target="media/image60.png"/><Relationship Id="rId91" Type="http://schemas.openxmlformats.org/officeDocument/2006/relationships/image" Target="media/image63.png"/><Relationship Id="rId9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5.bin"/><Relationship Id="rId49" Type="http://schemas.openxmlformats.org/officeDocument/2006/relationships/image" Target="media/image23.png"/><Relationship Id="rId57" Type="http://schemas.openxmlformats.org/officeDocument/2006/relationships/image" Target="media/image31.jpg"/><Relationship Id="rId10" Type="http://schemas.openxmlformats.org/officeDocument/2006/relationships/image" Target="media/image3.png"/><Relationship Id="rId31" Type="http://schemas.openxmlformats.org/officeDocument/2006/relationships/image" Target="media/image13.png"/><Relationship Id="rId44" Type="http://schemas.openxmlformats.org/officeDocument/2006/relationships/image" Target="media/image18.png"/><Relationship Id="rId52" Type="http://schemas.openxmlformats.org/officeDocument/2006/relationships/image" Target="media/image26.png"/><Relationship Id="rId60" Type="http://schemas.openxmlformats.org/officeDocument/2006/relationships/image" Target="media/image34.png"/><Relationship Id="rId65" Type="http://schemas.openxmlformats.org/officeDocument/2006/relationships/hyperlink" Target="https://github.com/michaelmargolis/ASIP-V1.2/tree/main/asipRobot/examples/mirtoWifiWebsocket" TargetMode="External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oleObject" Target="embeddings/Microsoft_Visio_2003-2010_Drawing.vsd"/><Relationship Id="rId86" Type="http://schemas.openxmlformats.org/officeDocument/2006/relationships/image" Target="media/image58.png"/><Relationship Id="rId94" Type="http://schemas.openxmlformats.org/officeDocument/2006/relationships/image" Target="media/image6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5.png"/><Relationship Id="rId18" Type="http://schemas.openxmlformats.org/officeDocument/2006/relationships/oleObject" Target="embeddings/oleObject4.bin"/><Relationship Id="rId39" Type="http://schemas.openxmlformats.org/officeDocument/2006/relationships/image" Target="media/image15.png"/><Relationship Id="rId34" Type="http://schemas.openxmlformats.org/officeDocument/2006/relationships/oleObject" Target="embeddings/oleObject13.bin"/><Relationship Id="rId50" Type="http://schemas.openxmlformats.org/officeDocument/2006/relationships/image" Target="media/image24.png"/><Relationship Id="rId55" Type="http://schemas.openxmlformats.org/officeDocument/2006/relationships/image" Target="media/image29.jpeg"/><Relationship Id="rId76" Type="http://schemas.openxmlformats.org/officeDocument/2006/relationships/image" Target="media/image49.png"/><Relationship Id="rId97" Type="http://schemas.openxmlformats.org/officeDocument/2006/relationships/theme" Target="theme/theme1.xml"/><Relationship Id="rId7" Type="http://schemas.openxmlformats.org/officeDocument/2006/relationships/endnotes" Target="endnotes.xml"/><Relationship Id="rId71" Type="http://schemas.openxmlformats.org/officeDocument/2006/relationships/image" Target="media/image44.png"/><Relationship Id="rId92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12.png"/><Relationship Id="rId24" Type="http://schemas.openxmlformats.org/officeDocument/2006/relationships/image" Target="media/image10.png"/><Relationship Id="rId40" Type="http://schemas.openxmlformats.org/officeDocument/2006/relationships/oleObject" Target="embeddings/oleObject18.bin"/><Relationship Id="rId45" Type="http://schemas.openxmlformats.org/officeDocument/2006/relationships/image" Target="media/image19.png"/><Relationship Id="rId66" Type="http://schemas.openxmlformats.org/officeDocument/2006/relationships/image" Target="media/image39.png"/><Relationship Id="rId87" Type="http://schemas.openxmlformats.org/officeDocument/2006/relationships/image" Target="media/image59.png"/><Relationship Id="rId61" Type="http://schemas.openxmlformats.org/officeDocument/2006/relationships/image" Target="media/image35.jpeg"/><Relationship Id="rId82" Type="http://schemas.openxmlformats.org/officeDocument/2006/relationships/image" Target="media/image54.png"/><Relationship Id="rId19" Type="http://schemas.openxmlformats.org/officeDocument/2006/relationships/image" Target="media/image8.png"/><Relationship Id="rId14" Type="http://schemas.openxmlformats.org/officeDocument/2006/relationships/oleObject" Target="embeddings/oleObject2.bin"/><Relationship Id="rId30" Type="http://schemas.openxmlformats.org/officeDocument/2006/relationships/oleObject" Target="embeddings/oleObject11.bin"/><Relationship Id="rId35" Type="http://schemas.openxmlformats.org/officeDocument/2006/relationships/oleObject" Target="embeddings/oleObject14.bin"/><Relationship Id="rId56" Type="http://schemas.openxmlformats.org/officeDocument/2006/relationships/image" Target="media/image30.jpeg"/><Relationship Id="rId77" Type="http://schemas.openxmlformats.org/officeDocument/2006/relationships/image" Target="media/image50.png"/><Relationship Id="rId8" Type="http://schemas.openxmlformats.org/officeDocument/2006/relationships/image" Target="media/image1.png"/><Relationship Id="rId51" Type="http://schemas.openxmlformats.org/officeDocument/2006/relationships/image" Target="media/image25.png"/><Relationship Id="rId72" Type="http://schemas.openxmlformats.org/officeDocument/2006/relationships/image" Target="media/image45.png"/><Relationship Id="rId93" Type="http://schemas.openxmlformats.org/officeDocument/2006/relationships/image" Target="media/image6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09CAD-7862-4BA1-9526-B0C04A245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24</Pages>
  <Words>1744</Words>
  <Characters>9941</Characters>
  <Application>Microsoft Office Word</Application>
  <DocSecurity>0</DocSecurity>
  <Lines>82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Michael Margolis</cp:lastModifiedBy>
  <cp:revision>3</cp:revision>
  <cp:lastPrinted>2023-08-31T09:18:00Z</cp:lastPrinted>
  <dcterms:created xsi:type="dcterms:W3CDTF">2023-08-31T09:19:00Z</dcterms:created>
  <dcterms:modified xsi:type="dcterms:W3CDTF">2023-08-31T10:13:00Z</dcterms:modified>
</cp:coreProperties>
</file>